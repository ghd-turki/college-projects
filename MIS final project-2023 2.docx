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D0BA3" w14:textId="5FC9B01A" w:rsidR="00071598" w:rsidRDefault="00071598" w:rsidP="00071598">
      <w:pPr>
        <w:rPr>
          <w:rFonts w:asciiTheme="majorBidi" w:hAnsiTheme="majorBidi" w:cstheme="majorBidi"/>
          <w:b/>
          <w:sz w:val="28"/>
          <w:szCs w:val="28"/>
        </w:rPr>
      </w:pPr>
      <w:r>
        <w:rPr>
          <w:rFonts w:asciiTheme="majorBidi" w:hAnsiTheme="majorBidi" w:cstheme="majorBidi"/>
          <w:b/>
          <w:noProof/>
          <w:sz w:val="28"/>
          <w:szCs w:val="28"/>
        </w:rPr>
        <w:drawing>
          <wp:anchor distT="0" distB="0" distL="114300" distR="114300" simplePos="0" relativeHeight="251620352" behindDoc="0" locked="0" layoutInCell="1" allowOverlap="1" wp14:anchorId="3555F249" wp14:editId="0C3BB722">
            <wp:simplePos x="0" y="0"/>
            <wp:positionH relativeFrom="column">
              <wp:posOffset>-236785</wp:posOffset>
            </wp:positionH>
            <wp:positionV relativeFrom="paragraph">
              <wp:posOffset>-531495</wp:posOffset>
            </wp:positionV>
            <wp:extent cx="1134534" cy="1134534"/>
            <wp:effectExtent l="0" t="0" r="0" b="0"/>
            <wp:wrapNone/>
            <wp:docPr id="1502653572" name="Graphic 150265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53572" name="Graphic 1502653572"/>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134534" cy="1134534"/>
                    </a:xfrm>
                    <a:prstGeom prst="rect">
                      <a:avLst/>
                    </a:prstGeom>
                  </pic:spPr>
                </pic:pic>
              </a:graphicData>
            </a:graphic>
            <wp14:sizeRelH relativeFrom="page">
              <wp14:pctWidth>0</wp14:pctWidth>
            </wp14:sizeRelH>
            <wp14:sizeRelV relativeFrom="page">
              <wp14:pctHeight>0</wp14:pctHeight>
            </wp14:sizeRelV>
          </wp:anchor>
        </w:drawing>
      </w:r>
      <w:r w:rsidRPr="00A828EF">
        <w:rPr>
          <w:rFonts w:ascii="Times New Roman" w:eastAsia="Times New Roman" w:hAnsi="Times New Roman" w:cs="Times New Roman"/>
          <w:noProof/>
          <w:kern w:val="0"/>
          <w14:ligatures w14:val="none"/>
        </w:rPr>
        <w:drawing>
          <wp:anchor distT="0" distB="0" distL="114300" distR="114300" simplePos="0" relativeHeight="251619328" behindDoc="0" locked="0" layoutInCell="1" allowOverlap="1" wp14:anchorId="4F2BFC04" wp14:editId="75BDF5AC">
            <wp:simplePos x="0" y="0"/>
            <wp:positionH relativeFrom="column">
              <wp:posOffset>4244552</wp:posOffset>
            </wp:positionH>
            <wp:positionV relativeFrom="paragraph">
              <wp:posOffset>-530366</wp:posOffset>
            </wp:positionV>
            <wp:extent cx="2142165" cy="1242000"/>
            <wp:effectExtent l="0" t="0" r="0" b="0"/>
            <wp:wrapNone/>
            <wp:docPr id="2" name="Picture 2" descr="page1image6145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image614597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2165" cy="124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E763" w14:textId="77777777" w:rsidR="00071598" w:rsidRDefault="00071598" w:rsidP="00071598">
      <w:pPr>
        <w:rPr>
          <w:rtl/>
        </w:rPr>
      </w:pPr>
    </w:p>
    <w:p w14:paraId="47C436C5" w14:textId="77777777" w:rsidR="00071598" w:rsidRDefault="00071598" w:rsidP="00071598">
      <w:pPr>
        <w:rPr>
          <w:rtl/>
        </w:rPr>
      </w:pPr>
    </w:p>
    <w:p w14:paraId="17D018C4" w14:textId="77777777" w:rsidR="00071598" w:rsidRDefault="00071598" w:rsidP="00071598">
      <w:pPr>
        <w:jc w:val="center"/>
        <w:rPr>
          <w:rFonts w:asciiTheme="majorBidi" w:hAnsiTheme="majorBidi" w:cstheme="majorBidi"/>
          <w:b/>
          <w:sz w:val="28"/>
          <w:szCs w:val="28"/>
        </w:rPr>
      </w:pPr>
    </w:p>
    <w:p w14:paraId="774CC351" w14:textId="77777777" w:rsidR="00071598" w:rsidRDefault="00071598" w:rsidP="00071598">
      <w:pPr>
        <w:jc w:val="center"/>
        <w:rPr>
          <w:rFonts w:asciiTheme="majorBidi" w:hAnsiTheme="majorBidi" w:cstheme="majorBidi"/>
          <w:b/>
          <w:sz w:val="28"/>
          <w:szCs w:val="28"/>
        </w:rPr>
      </w:pPr>
    </w:p>
    <w:p w14:paraId="4D75F324" w14:textId="2552DF49" w:rsidR="00071598" w:rsidRDefault="00071598" w:rsidP="00071598">
      <w:pPr>
        <w:jc w:val="center"/>
        <w:rPr>
          <w:rFonts w:asciiTheme="majorBidi" w:hAnsiTheme="majorBidi" w:cstheme="majorBidi"/>
          <w:b/>
          <w:sz w:val="28"/>
          <w:szCs w:val="28"/>
        </w:rPr>
      </w:pPr>
      <w:r>
        <w:rPr>
          <w:rFonts w:asciiTheme="majorBidi" w:hAnsiTheme="majorBidi" w:cstheme="majorBidi"/>
          <w:b/>
          <w:sz w:val="28"/>
          <w:szCs w:val="28"/>
        </w:rPr>
        <w:t>MIS309</w:t>
      </w:r>
    </w:p>
    <w:p w14:paraId="40FD822C" w14:textId="77777777" w:rsidR="00071598" w:rsidRDefault="00071598" w:rsidP="00071598">
      <w:pPr>
        <w:jc w:val="center"/>
        <w:rPr>
          <w:rFonts w:asciiTheme="majorBidi" w:hAnsiTheme="majorBidi" w:cstheme="majorBidi"/>
          <w:b/>
          <w:sz w:val="28"/>
          <w:szCs w:val="28"/>
        </w:rPr>
      </w:pPr>
    </w:p>
    <w:p w14:paraId="5877A082" w14:textId="25635601" w:rsidR="00071598" w:rsidRDefault="00071598" w:rsidP="00071598">
      <w:pPr>
        <w:jc w:val="center"/>
        <w:rPr>
          <w:rFonts w:asciiTheme="majorBidi" w:hAnsiTheme="majorBidi" w:cstheme="majorBidi"/>
          <w:b/>
          <w:sz w:val="28"/>
          <w:szCs w:val="28"/>
        </w:rPr>
      </w:pPr>
      <w:r>
        <w:rPr>
          <w:rFonts w:asciiTheme="majorBidi" w:hAnsiTheme="majorBidi" w:cstheme="majorBidi"/>
          <w:b/>
          <w:sz w:val="28"/>
          <w:szCs w:val="28"/>
        </w:rPr>
        <w:t xml:space="preserve">Final project </w:t>
      </w:r>
      <w:r w:rsidR="00F20239">
        <w:rPr>
          <w:rFonts w:asciiTheme="majorBidi" w:hAnsiTheme="majorBidi" w:cstheme="majorBidi"/>
          <w:b/>
          <w:sz w:val="28"/>
          <w:szCs w:val="28"/>
        </w:rPr>
        <w:t xml:space="preserve">: Mobily DB </w:t>
      </w:r>
      <w:r w:rsidR="00043222">
        <w:rPr>
          <w:rFonts w:asciiTheme="majorBidi" w:hAnsiTheme="majorBidi" w:cstheme="majorBidi"/>
          <w:b/>
          <w:sz w:val="28"/>
          <w:szCs w:val="28"/>
        </w:rPr>
        <w:t>Sec</w:t>
      </w:r>
      <w:r w:rsidR="008C29C3">
        <w:rPr>
          <w:rFonts w:asciiTheme="majorBidi" w:hAnsiTheme="majorBidi" w:cstheme="majorBidi"/>
          <w:b/>
          <w:sz w:val="28"/>
          <w:szCs w:val="28"/>
        </w:rPr>
        <w:t>urity System</w:t>
      </w:r>
    </w:p>
    <w:p w14:paraId="005582DB" w14:textId="77777777" w:rsidR="00071598" w:rsidRDefault="00071598" w:rsidP="00071598">
      <w:pPr>
        <w:jc w:val="center"/>
        <w:rPr>
          <w:rFonts w:asciiTheme="majorBidi" w:hAnsiTheme="majorBidi" w:cstheme="majorBidi"/>
          <w:b/>
          <w:sz w:val="28"/>
          <w:szCs w:val="28"/>
        </w:rPr>
      </w:pPr>
    </w:p>
    <w:p w14:paraId="6B89C70D" w14:textId="77777777" w:rsidR="00071598" w:rsidRDefault="00071598" w:rsidP="00071598">
      <w:pPr>
        <w:jc w:val="center"/>
        <w:rPr>
          <w:rFonts w:asciiTheme="majorBidi" w:hAnsiTheme="majorBidi" w:cstheme="majorBidi"/>
          <w:b/>
          <w:sz w:val="28"/>
          <w:szCs w:val="28"/>
        </w:rPr>
      </w:pPr>
      <w:r>
        <w:rPr>
          <w:rFonts w:asciiTheme="majorBidi" w:hAnsiTheme="majorBidi" w:cstheme="majorBidi"/>
          <w:b/>
          <w:sz w:val="28"/>
          <w:szCs w:val="28"/>
        </w:rPr>
        <w:t>Academic year-2023</w:t>
      </w:r>
    </w:p>
    <w:p w14:paraId="1FA6201B" w14:textId="77777777" w:rsidR="00071598" w:rsidRDefault="00071598" w:rsidP="00071598">
      <w:pPr>
        <w:jc w:val="center"/>
        <w:rPr>
          <w:rFonts w:asciiTheme="majorBidi" w:hAnsiTheme="majorBidi" w:cstheme="majorBidi"/>
          <w:b/>
          <w:sz w:val="28"/>
          <w:szCs w:val="28"/>
        </w:rPr>
      </w:pPr>
    </w:p>
    <w:p w14:paraId="432A80B4" w14:textId="77777777" w:rsidR="00071598" w:rsidRDefault="00071598" w:rsidP="00071598">
      <w:pPr>
        <w:jc w:val="center"/>
        <w:rPr>
          <w:rFonts w:asciiTheme="majorBidi" w:hAnsiTheme="majorBidi" w:cstheme="majorBidi"/>
          <w:b/>
          <w:bCs/>
          <w:sz w:val="28"/>
          <w:szCs w:val="28"/>
        </w:rPr>
      </w:pPr>
      <w:r>
        <w:rPr>
          <w:rFonts w:asciiTheme="majorBidi" w:hAnsiTheme="majorBidi" w:cstheme="majorBidi"/>
          <w:b/>
          <w:sz w:val="28"/>
          <w:szCs w:val="28"/>
        </w:rPr>
        <w:t xml:space="preserve">Instructor: MS. Reem </w:t>
      </w:r>
      <w:r w:rsidRPr="00A828EF">
        <w:rPr>
          <w:rFonts w:asciiTheme="majorBidi" w:hAnsiTheme="majorBidi" w:cstheme="majorBidi"/>
          <w:b/>
          <w:bCs/>
          <w:sz w:val="28"/>
          <w:szCs w:val="28"/>
        </w:rPr>
        <w:t>Alhumaidan</w:t>
      </w:r>
    </w:p>
    <w:p w14:paraId="50984B83" w14:textId="77777777" w:rsidR="00071598" w:rsidRDefault="00071598" w:rsidP="00071598">
      <w:pPr>
        <w:jc w:val="center"/>
        <w:rPr>
          <w:rFonts w:asciiTheme="majorBidi" w:hAnsiTheme="majorBidi" w:cstheme="majorBidi"/>
          <w:b/>
          <w:bCs/>
          <w:sz w:val="28"/>
          <w:szCs w:val="28"/>
        </w:rPr>
      </w:pPr>
    </w:p>
    <w:p w14:paraId="7D95BD6C" w14:textId="77777777" w:rsidR="00071598" w:rsidRDefault="00071598" w:rsidP="00071598">
      <w:pPr>
        <w:jc w:val="center"/>
        <w:rPr>
          <w:rFonts w:asciiTheme="majorBidi" w:hAnsiTheme="majorBidi" w:cstheme="majorBidi"/>
          <w:b/>
          <w:sz w:val="28"/>
          <w:szCs w:val="28"/>
        </w:rPr>
      </w:pPr>
      <w:r>
        <w:rPr>
          <w:rFonts w:asciiTheme="majorBidi" w:hAnsiTheme="majorBidi" w:cstheme="majorBidi"/>
          <w:b/>
          <w:sz w:val="28"/>
          <w:szCs w:val="28"/>
        </w:rPr>
        <w:t xml:space="preserve">Section: 228 </w:t>
      </w:r>
    </w:p>
    <w:p w14:paraId="7490DA75" w14:textId="77777777" w:rsidR="00071598" w:rsidRDefault="00071598" w:rsidP="00071598">
      <w:pPr>
        <w:jc w:val="center"/>
        <w:rPr>
          <w:rFonts w:asciiTheme="majorBidi" w:hAnsiTheme="majorBidi" w:cstheme="majorBidi"/>
          <w:b/>
          <w:sz w:val="28"/>
          <w:szCs w:val="28"/>
        </w:rPr>
      </w:pPr>
    </w:p>
    <w:p w14:paraId="7419AF04" w14:textId="77777777" w:rsidR="00071598" w:rsidRDefault="00071598" w:rsidP="00071598">
      <w:pPr>
        <w:jc w:val="center"/>
        <w:rPr>
          <w:rFonts w:asciiTheme="majorBidi" w:hAnsiTheme="majorBidi" w:cstheme="majorBidi"/>
          <w:b/>
          <w:sz w:val="28"/>
          <w:szCs w:val="28"/>
        </w:rPr>
      </w:pPr>
      <w:r>
        <w:rPr>
          <w:rFonts w:asciiTheme="majorBidi" w:hAnsiTheme="majorBidi" w:cstheme="majorBidi"/>
          <w:b/>
          <w:sz w:val="28"/>
          <w:szCs w:val="28"/>
        </w:rPr>
        <w:t>Group:2</w:t>
      </w:r>
    </w:p>
    <w:p w14:paraId="185C17AE" w14:textId="77777777" w:rsidR="00071598" w:rsidRDefault="00071598" w:rsidP="00071598">
      <w:pPr>
        <w:jc w:val="center"/>
        <w:rPr>
          <w:rFonts w:asciiTheme="majorBidi" w:hAnsiTheme="majorBidi" w:cstheme="majorBidi"/>
          <w:b/>
          <w:sz w:val="28"/>
          <w:szCs w:val="28"/>
        </w:rPr>
      </w:pPr>
    </w:p>
    <w:tbl>
      <w:tblPr>
        <w:tblStyle w:val="TableGrid"/>
        <w:tblW w:w="8466" w:type="dxa"/>
        <w:tblInd w:w="472" w:type="dxa"/>
        <w:tblLook w:val="04A0" w:firstRow="1" w:lastRow="0" w:firstColumn="1" w:lastColumn="0" w:noHBand="0" w:noVBand="1"/>
      </w:tblPr>
      <w:tblGrid>
        <w:gridCol w:w="4233"/>
        <w:gridCol w:w="4233"/>
      </w:tblGrid>
      <w:tr w:rsidR="00071598" w14:paraId="54240BFF" w14:textId="77777777" w:rsidTr="008E5784">
        <w:trPr>
          <w:trHeight w:val="726"/>
        </w:trPr>
        <w:tc>
          <w:tcPr>
            <w:tcW w:w="4233" w:type="dxa"/>
            <w:vAlign w:val="center"/>
          </w:tcPr>
          <w:p w14:paraId="20051EFE" w14:textId="77777777" w:rsidR="00071598" w:rsidRPr="00CC11DA" w:rsidRDefault="00071598" w:rsidP="008E5784">
            <w:pPr>
              <w:jc w:val="center"/>
              <w:rPr>
                <w:rFonts w:asciiTheme="majorBidi" w:hAnsiTheme="majorBidi" w:cstheme="majorBidi"/>
              </w:rPr>
            </w:pPr>
            <w:r>
              <w:rPr>
                <w:rFonts w:asciiTheme="majorBidi" w:hAnsiTheme="majorBidi" w:cstheme="majorBidi"/>
              </w:rPr>
              <w:t>Ghada Almutairi</w:t>
            </w:r>
          </w:p>
        </w:tc>
        <w:tc>
          <w:tcPr>
            <w:tcW w:w="4233" w:type="dxa"/>
            <w:vAlign w:val="center"/>
          </w:tcPr>
          <w:p w14:paraId="7F82B343" w14:textId="77777777" w:rsidR="00071598" w:rsidRPr="00CC11DA" w:rsidRDefault="00071598" w:rsidP="008E5784">
            <w:pPr>
              <w:jc w:val="center"/>
              <w:rPr>
                <w:rFonts w:asciiTheme="majorBidi" w:hAnsiTheme="majorBidi" w:cstheme="majorBidi"/>
              </w:rPr>
            </w:pPr>
            <w:r>
              <w:rPr>
                <w:rFonts w:asciiTheme="majorBidi" w:hAnsiTheme="majorBidi" w:cstheme="majorBidi"/>
              </w:rPr>
              <w:t>2210006230</w:t>
            </w:r>
          </w:p>
        </w:tc>
      </w:tr>
      <w:tr w:rsidR="00071598" w14:paraId="1C5E6634" w14:textId="77777777" w:rsidTr="008E5784">
        <w:trPr>
          <w:trHeight w:val="768"/>
        </w:trPr>
        <w:tc>
          <w:tcPr>
            <w:tcW w:w="4233" w:type="dxa"/>
            <w:vAlign w:val="center"/>
          </w:tcPr>
          <w:p w14:paraId="05ED1CD1" w14:textId="77777777" w:rsidR="00071598" w:rsidRPr="00CC11DA" w:rsidRDefault="00071598" w:rsidP="008E5784">
            <w:pPr>
              <w:jc w:val="center"/>
              <w:rPr>
                <w:rFonts w:asciiTheme="majorBidi" w:hAnsiTheme="majorBidi" w:cstheme="majorBidi"/>
              </w:rPr>
            </w:pPr>
            <w:r>
              <w:rPr>
                <w:rFonts w:asciiTheme="majorBidi" w:hAnsiTheme="majorBidi" w:cstheme="majorBidi"/>
              </w:rPr>
              <w:t>Ghada Aljabari</w:t>
            </w:r>
          </w:p>
        </w:tc>
        <w:tc>
          <w:tcPr>
            <w:tcW w:w="4233" w:type="dxa"/>
            <w:vAlign w:val="center"/>
          </w:tcPr>
          <w:p w14:paraId="747735F8" w14:textId="77777777" w:rsidR="00071598" w:rsidRPr="00CC11DA" w:rsidRDefault="00071598" w:rsidP="008E5784">
            <w:pPr>
              <w:jc w:val="center"/>
              <w:rPr>
                <w:rFonts w:asciiTheme="majorBidi" w:hAnsiTheme="majorBidi" w:cstheme="majorBidi"/>
              </w:rPr>
            </w:pPr>
            <w:r w:rsidRPr="00CC11DA">
              <w:rPr>
                <w:rFonts w:asciiTheme="majorBidi" w:hAnsiTheme="majorBidi" w:cstheme="majorBidi"/>
              </w:rPr>
              <w:t>2210004618</w:t>
            </w:r>
          </w:p>
        </w:tc>
      </w:tr>
      <w:tr w:rsidR="00071598" w14:paraId="357DD056" w14:textId="77777777" w:rsidTr="008E5784">
        <w:trPr>
          <w:trHeight w:val="726"/>
        </w:trPr>
        <w:tc>
          <w:tcPr>
            <w:tcW w:w="4233" w:type="dxa"/>
            <w:vAlign w:val="center"/>
          </w:tcPr>
          <w:p w14:paraId="6C839D26" w14:textId="77777777" w:rsidR="00071598" w:rsidRPr="00CC11DA" w:rsidRDefault="00071598" w:rsidP="008E5784">
            <w:pPr>
              <w:jc w:val="center"/>
              <w:rPr>
                <w:rFonts w:asciiTheme="majorBidi" w:hAnsiTheme="majorBidi" w:cstheme="majorBidi"/>
              </w:rPr>
            </w:pPr>
            <w:r w:rsidRPr="00CC11DA">
              <w:rPr>
                <w:rFonts w:asciiTheme="majorBidi" w:hAnsiTheme="majorBidi" w:cstheme="majorBidi"/>
              </w:rPr>
              <w:t>Wadha Alkhaldi</w:t>
            </w:r>
          </w:p>
        </w:tc>
        <w:tc>
          <w:tcPr>
            <w:tcW w:w="4233" w:type="dxa"/>
            <w:vAlign w:val="center"/>
          </w:tcPr>
          <w:p w14:paraId="1030A6DB" w14:textId="77777777" w:rsidR="00071598" w:rsidRPr="00CC11DA" w:rsidRDefault="00071598" w:rsidP="008E5784">
            <w:pPr>
              <w:jc w:val="center"/>
              <w:rPr>
                <w:rFonts w:asciiTheme="majorBidi" w:hAnsiTheme="majorBidi" w:cstheme="majorBidi"/>
              </w:rPr>
            </w:pPr>
            <w:r w:rsidRPr="00CC11DA">
              <w:rPr>
                <w:rFonts w:asciiTheme="majorBidi" w:hAnsiTheme="majorBidi" w:cstheme="majorBidi"/>
              </w:rPr>
              <w:t>2210002465</w:t>
            </w:r>
          </w:p>
        </w:tc>
      </w:tr>
      <w:tr w:rsidR="00071598" w14:paraId="14311B7B" w14:textId="77777777" w:rsidTr="008E5784">
        <w:trPr>
          <w:trHeight w:val="768"/>
        </w:trPr>
        <w:tc>
          <w:tcPr>
            <w:tcW w:w="4233" w:type="dxa"/>
            <w:vAlign w:val="center"/>
          </w:tcPr>
          <w:p w14:paraId="36AE5699" w14:textId="77777777" w:rsidR="00071598" w:rsidRPr="00CC11DA" w:rsidRDefault="00071598" w:rsidP="008E5784">
            <w:pPr>
              <w:jc w:val="center"/>
              <w:rPr>
                <w:rFonts w:asciiTheme="majorBidi" w:hAnsiTheme="majorBidi" w:cstheme="majorBidi"/>
              </w:rPr>
            </w:pPr>
            <w:r w:rsidRPr="00CC11DA">
              <w:rPr>
                <w:rFonts w:asciiTheme="majorBidi" w:hAnsiTheme="majorBidi" w:cstheme="majorBidi"/>
              </w:rPr>
              <w:t>Norah Alhussain</w:t>
            </w:r>
          </w:p>
        </w:tc>
        <w:tc>
          <w:tcPr>
            <w:tcW w:w="4233" w:type="dxa"/>
            <w:vAlign w:val="center"/>
          </w:tcPr>
          <w:p w14:paraId="593CFFE0" w14:textId="77777777" w:rsidR="00071598" w:rsidRPr="00CC11DA" w:rsidRDefault="00071598" w:rsidP="008E5784">
            <w:pPr>
              <w:jc w:val="center"/>
              <w:rPr>
                <w:rFonts w:asciiTheme="majorBidi" w:hAnsiTheme="majorBidi" w:cstheme="majorBidi"/>
              </w:rPr>
            </w:pPr>
            <w:r w:rsidRPr="00CC11DA">
              <w:rPr>
                <w:rFonts w:asciiTheme="majorBidi" w:hAnsiTheme="majorBidi" w:cstheme="majorBidi"/>
              </w:rPr>
              <w:t>2210003016</w:t>
            </w:r>
          </w:p>
        </w:tc>
      </w:tr>
      <w:tr w:rsidR="00071598" w14:paraId="2155EE91" w14:textId="77777777" w:rsidTr="008E5784">
        <w:trPr>
          <w:trHeight w:val="726"/>
        </w:trPr>
        <w:tc>
          <w:tcPr>
            <w:tcW w:w="4233" w:type="dxa"/>
            <w:vAlign w:val="center"/>
          </w:tcPr>
          <w:p w14:paraId="3AF7EEC3" w14:textId="77777777" w:rsidR="00071598" w:rsidRPr="00CC11DA" w:rsidRDefault="00071598" w:rsidP="008E5784">
            <w:pPr>
              <w:jc w:val="center"/>
              <w:rPr>
                <w:rFonts w:asciiTheme="majorBidi" w:hAnsiTheme="majorBidi" w:cstheme="majorBidi"/>
              </w:rPr>
            </w:pPr>
            <w:r w:rsidRPr="00CC11DA">
              <w:rPr>
                <w:rFonts w:asciiTheme="majorBidi" w:hAnsiTheme="majorBidi" w:cstheme="majorBidi"/>
              </w:rPr>
              <w:t>Ohoud</w:t>
            </w:r>
            <w:r>
              <w:rPr>
                <w:rFonts w:asciiTheme="majorBidi" w:hAnsiTheme="majorBidi" w:cstheme="majorBidi" w:hint="cs"/>
                <w:rtl/>
              </w:rPr>
              <w:t xml:space="preserve"> </w:t>
            </w:r>
            <w:r>
              <w:rPr>
                <w:rFonts w:asciiTheme="majorBidi" w:hAnsiTheme="majorBidi" w:cstheme="majorBidi"/>
              </w:rPr>
              <w:t>Alshehri</w:t>
            </w:r>
          </w:p>
        </w:tc>
        <w:tc>
          <w:tcPr>
            <w:tcW w:w="4233" w:type="dxa"/>
            <w:vAlign w:val="center"/>
          </w:tcPr>
          <w:p w14:paraId="548F87B4" w14:textId="77777777" w:rsidR="00071598" w:rsidRPr="00401995" w:rsidRDefault="00071598" w:rsidP="008E5784">
            <w:pPr>
              <w:jc w:val="center"/>
              <w:rPr>
                <w:rFonts w:asciiTheme="majorBidi" w:hAnsiTheme="majorBidi" w:cstheme="majorBidi"/>
                <w:sz w:val="28"/>
                <w:szCs w:val="28"/>
              </w:rPr>
            </w:pPr>
            <w:r w:rsidRPr="00401995">
              <w:rPr>
                <w:rFonts w:asciiTheme="majorBidi" w:hAnsiTheme="majorBidi" w:cstheme="majorBidi"/>
              </w:rPr>
              <w:t>2210006452</w:t>
            </w:r>
          </w:p>
        </w:tc>
      </w:tr>
    </w:tbl>
    <w:p w14:paraId="23E76BE3" w14:textId="5775C443" w:rsidR="0045761F" w:rsidRDefault="0045761F"/>
    <w:p w14:paraId="5BF730FB" w14:textId="1E800578" w:rsidR="00071598" w:rsidRDefault="00071598"/>
    <w:p w14:paraId="305E817F" w14:textId="349AA1C1" w:rsidR="00071598" w:rsidRDefault="00071598"/>
    <w:p w14:paraId="2B3C40EE" w14:textId="4193BFCE" w:rsidR="00071598" w:rsidRDefault="00071598"/>
    <w:p w14:paraId="5C321767" w14:textId="08B8B4E5" w:rsidR="00071598" w:rsidRDefault="00071598"/>
    <w:p w14:paraId="31006CF0" w14:textId="7860126B" w:rsidR="00071598" w:rsidRDefault="00071598"/>
    <w:p w14:paraId="18AF8DE8" w14:textId="21E3BAA6" w:rsidR="00071598" w:rsidRDefault="00071598"/>
    <w:p w14:paraId="387C4314" w14:textId="122628C4" w:rsidR="00071598" w:rsidRDefault="00071598"/>
    <w:p w14:paraId="5CF69A27" w14:textId="7B84B7C9" w:rsidR="00071598" w:rsidRDefault="00071598"/>
    <w:p w14:paraId="2D8B9042" w14:textId="5E29FFBA" w:rsidR="00071598" w:rsidRDefault="00071598"/>
    <w:p w14:paraId="0C4474EA" w14:textId="3945EF87" w:rsidR="00071598" w:rsidRDefault="00071598"/>
    <w:p w14:paraId="74B0B80E" w14:textId="40221EE8" w:rsidR="00AF889D" w:rsidRDefault="00AF889D" w:rsidP="00AF889D"/>
    <w:p w14:paraId="7EAB94D3" w14:textId="77777777" w:rsidR="002A7CA2" w:rsidRDefault="002A7CA2" w:rsidP="00EB3A29">
      <w:pPr>
        <w:pStyle w:val="Heading1"/>
      </w:pPr>
    </w:p>
    <w:sdt>
      <w:sdtPr>
        <w:rPr>
          <w:rFonts w:asciiTheme="minorHAnsi" w:eastAsiaTheme="minorHAnsi" w:hAnsiTheme="minorHAnsi" w:cstheme="minorBidi"/>
          <w:color w:val="auto"/>
          <w:kern w:val="2"/>
          <w:sz w:val="24"/>
          <w:szCs w:val="24"/>
          <w14:ligatures w14:val="standardContextual"/>
        </w:rPr>
        <w:id w:val="-1555460344"/>
        <w:docPartObj>
          <w:docPartGallery w:val="Table of Contents"/>
          <w:docPartUnique/>
        </w:docPartObj>
      </w:sdtPr>
      <w:sdtEndPr>
        <w:rPr>
          <w:b/>
          <w:bCs/>
          <w:noProof/>
        </w:rPr>
      </w:sdtEndPr>
      <w:sdtContent>
        <w:p w14:paraId="11391AED" w14:textId="77777777" w:rsidR="009F7935" w:rsidRDefault="009F7935" w:rsidP="009F7935">
          <w:pPr>
            <w:pStyle w:val="TOCHeading"/>
          </w:pPr>
          <w:r>
            <w:t>Table of Contents</w:t>
          </w:r>
        </w:p>
        <w:p w14:paraId="590C4360" w14:textId="0B4849BD" w:rsidR="00B57DCD" w:rsidRDefault="009F7935">
          <w:pPr>
            <w:pStyle w:val="TOC1"/>
            <w:tabs>
              <w:tab w:val="right" w:leader="dot" w:pos="9350"/>
            </w:tabs>
            <w:rPr>
              <w:rFonts w:eastAsiaTheme="minorEastAsia"/>
              <w:noProof/>
              <w:sz w:val="22"/>
              <w:szCs w:val="22"/>
              <w:lang w:val="en-GB" w:eastAsia="en-GB"/>
            </w:rPr>
          </w:pPr>
          <w:r>
            <w:fldChar w:fldCharType="begin"/>
          </w:r>
          <w:r>
            <w:instrText xml:space="preserve"> TOC \o "1-3" \h \z \u </w:instrText>
          </w:r>
          <w:r>
            <w:fldChar w:fldCharType="separate"/>
          </w:r>
          <w:hyperlink w:anchor="_Toc135593865" w:history="1">
            <w:r w:rsidR="00B57DCD" w:rsidRPr="002D17B5">
              <w:rPr>
                <w:rStyle w:val="Hyperlink"/>
                <w:b/>
                <w:bCs/>
                <w:noProof/>
              </w:rPr>
              <w:t>1-Abstract:</w:t>
            </w:r>
            <w:r w:rsidR="00B57DCD">
              <w:rPr>
                <w:noProof/>
                <w:webHidden/>
              </w:rPr>
              <w:tab/>
            </w:r>
            <w:r w:rsidR="00B57DCD">
              <w:rPr>
                <w:noProof/>
                <w:webHidden/>
              </w:rPr>
              <w:fldChar w:fldCharType="begin"/>
            </w:r>
            <w:r w:rsidR="00B57DCD">
              <w:rPr>
                <w:noProof/>
                <w:webHidden/>
              </w:rPr>
              <w:instrText xml:space="preserve"> PAGEREF _Toc135593865 \h </w:instrText>
            </w:r>
            <w:r w:rsidR="00B57DCD">
              <w:rPr>
                <w:noProof/>
                <w:webHidden/>
              </w:rPr>
            </w:r>
            <w:r w:rsidR="00B57DCD">
              <w:rPr>
                <w:noProof/>
                <w:webHidden/>
              </w:rPr>
              <w:fldChar w:fldCharType="separate"/>
            </w:r>
            <w:r w:rsidR="00B57DCD">
              <w:rPr>
                <w:noProof/>
                <w:webHidden/>
              </w:rPr>
              <w:t>3</w:t>
            </w:r>
            <w:r w:rsidR="00B57DCD">
              <w:rPr>
                <w:noProof/>
                <w:webHidden/>
              </w:rPr>
              <w:fldChar w:fldCharType="end"/>
            </w:r>
          </w:hyperlink>
        </w:p>
        <w:p w14:paraId="46818D92" w14:textId="62896F42" w:rsidR="00B57DCD" w:rsidRDefault="00B57DCD">
          <w:pPr>
            <w:pStyle w:val="TOC1"/>
            <w:tabs>
              <w:tab w:val="right" w:leader="dot" w:pos="9350"/>
            </w:tabs>
            <w:rPr>
              <w:rFonts w:eastAsiaTheme="minorEastAsia"/>
              <w:noProof/>
              <w:sz w:val="22"/>
              <w:szCs w:val="22"/>
              <w:lang w:val="en-GB" w:eastAsia="en-GB"/>
            </w:rPr>
          </w:pPr>
          <w:hyperlink w:anchor="_Toc135593866" w:history="1">
            <w:r w:rsidRPr="002D17B5">
              <w:rPr>
                <w:rStyle w:val="Hyperlink"/>
                <w:b/>
                <w:bCs/>
                <w:noProof/>
              </w:rPr>
              <w:t>2-ER Diagram:</w:t>
            </w:r>
            <w:r>
              <w:rPr>
                <w:noProof/>
                <w:webHidden/>
              </w:rPr>
              <w:tab/>
            </w:r>
            <w:r>
              <w:rPr>
                <w:noProof/>
                <w:webHidden/>
              </w:rPr>
              <w:fldChar w:fldCharType="begin"/>
            </w:r>
            <w:r>
              <w:rPr>
                <w:noProof/>
                <w:webHidden/>
              </w:rPr>
              <w:instrText xml:space="preserve"> PAGEREF _Toc135593866 \h </w:instrText>
            </w:r>
            <w:r>
              <w:rPr>
                <w:noProof/>
                <w:webHidden/>
              </w:rPr>
            </w:r>
            <w:r>
              <w:rPr>
                <w:noProof/>
                <w:webHidden/>
              </w:rPr>
              <w:fldChar w:fldCharType="separate"/>
            </w:r>
            <w:r>
              <w:rPr>
                <w:noProof/>
                <w:webHidden/>
              </w:rPr>
              <w:t>4</w:t>
            </w:r>
            <w:r>
              <w:rPr>
                <w:noProof/>
                <w:webHidden/>
              </w:rPr>
              <w:fldChar w:fldCharType="end"/>
            </w:r>
          </w:hyperlink>
        </w:p>
        <w:p w14:paraId="7320EFC1" w14:textId="40E81859" w:rsidR="00B57DCD" w:rsidRDefault="00B57DCD">
          <w:pPr>
            <w:pStyle w:val="TOC1"/>
            <w:tabs>
              <w:tab w:val="right" w:leader="dot" w:pos="9350"/>
            </w:tabs>
            <w:rPr>
              <w:rFonts w:eastAsiaTheme="minorEastAsia"/>
              <w:noProof/>
              <w:sz w:val="22"/>
              <w:szCs w:val="22"/>
              <w:lang w:val="en-GB" w:eastAsia="en-GB"/>
            </w:rPr>
          </w:pPr>
          <w:hyperlink w:anchor="_Toc135593867" w:history="1">
            <w:r w:rsidRPr="002D17B5">
              <w:rPr>
                <w:rStyle w:val="Hyperlink"/>
                <w:b/>
                <w:bCs/>
                <w:noProof/>
              </w:rPr>
              <w:t>3-PK and FK planning Diagram:</w:t>
            </w:r>
            <w:r>
              <w:rPr>
                <w:noProof/>
                <w:webHidden/>
              </w:rPr>
              <w:tab/>
            </w:r>
            <w:r>
              <w:rPr>
                <w:noProof/>
                <w:webHidden/>
              </w:rPr>
              <w:fldChar w:fldCharType="begin"/>
            </w:r>
            <w:r>
              <w:rPr>
                <w:noProof/>
                <w:webHidden/>
              </w:rPr>
              <w:instrText xml:space="preserve"> PAGEREF _Toc135593867 \h </w:instrText>
            </w:r>
            <w:r>
              <w:rPr>
                <w:noProof/>
                <w:webHidden/>
              </w:rPr>
            </w:r>
            <w:r>
              <w:rPr>
                <w:noProof/>
                <w:webHidden/>
              </w:rPr>
              <w:fldChar w:fldCharType="separate"/>
            </w:r>
            <w:r>
              <w:rPr>
                <w:noProof/>
                <w:webHidden/>
              </w:rPr>
              <w:t>5</w:t>
            </w:r>
            <w:r>
              <w:rPr>
                <w:noProof/>
                <w:webHidden/>
              </w:rPr>
              <w:fldChar w:fldCharType="end"/>
            </w:r>
          </w:hyperlink>
        </w:p>
        <w:p w14:paraId="519AB786" w14:textId="4FBDB338" w:rsidR="00B57DCD" w:rsidRDefault="00B57DCD">
          <w:pPr>
            <w:pStyle w:val="TOC1"/>
            <w:tabs>
              <w:tab w:val="right" w:leader="dot" w:pos="9350"/>
            </w:tabs>
            <w:rPr>
              <w:rFonts w:eastAsiaTheme="minorEastAsia"/>
              <w:noProof/>
              <w:sz w:val="22"/>
              <w:szCs w:val="22"/>
              <w:lang w:val="en-GB" w:eastAsia="en-GB"/>
            </w:rPr>
          </w:pPr>
          <w:r w:rsidRPr="00B57DCD">
            <w:rPr>
              <w:rStyle w:val="Hyperlink"/>
              <w:b/>
              <w:bCs/>
              <w:noProof/>
              <w:color w:val="000000" w:themeColor="text1"/>
            </w:rPr>
            <w:t>4</w:t>
          </w:r>
          <w:hyperlink w:anchor="_Toc135593868" w:history="1">
            <w:r w:rsidRPr="002D17B5">
              <w:rPr>
                <w:rStyle w:val="Hyperlink"/>
                <w:b/>
                <w:bCs/>
                <w:noProof/>
              </w:rPr>
              <w:t>-Assumptions:</w:t>
            </w:r>
            <w:r>
              <w:rPr>
                <w:noProof/>
                <w:webHidden/>
              </w:rPr>
              <w:tab/>
            </w:r>
            <w:r>
              <w:rPr>
                <w:noProof/>
                <w:webHidden/>
              </w:rPr>
              <w:fldChar w:fldCharType="begin"/>
            </w:r>
            <w:r>
              <w:rPr>
                <w:noProof/>
                <w:webHidden/>
              </w:rPr>
              <w:instrText xml:space="preserve"> PAGEREF _Toc135593868 \h </w:instrText>
            </w:r>
            <w:r>
              <w:rPr>
                <w:noProof/>
                <w:webHidden/>
              </w:rPr>
            </w:r>
            <w:r>
              <w:rPr>
                <w:noProof/>
                <w:webHidden/>
              </w:rPr>
              <w:fldChar w:fldCharType="separate"/>
            </w:r>
            <w:r>
              <w:rPr>
                <w:noProof/>
                <w:webHidden/>
              </w:rPr>
              <w:t>6</w:t>
            </w:r>
            <w:r>
              <w:rPr>
                <w:noProof/>
                <w:webHidden/>
              </w:rPr>
              <w:fldChar w:fldCharType="end"/>
            </w:r>
          </w:hyperlink>
        </w:p>
        <w:p w14:paraId="377F65A0" w14:textId="4FE124B1" w:rsidR="00B57DCD" w:rsidRDefault="00B57DCD">
          <w:pPr>
            <w:pStyle w:val="TOC1"/>
            <w:tabs>
              <w:tab w:val="right" w:leader="dot" w:pos="9350"/>
            </w:tabs>
            <w:rPr>
              <w:rFonts w:eastAsiaTheme="minorEastAsia"/>
              <w:noProof/>
              <w:sz w:val="22"/>
              <w:szCs w:val="22"/>
              <w:lang w:val="en-GB" w:eastAsia="en-GB"/>
            </w:rPr>
          </w:pPr>
          <w:hyperlink w:anchor="_Toc135593869" w:history="1">
            <w:r>
              <w:rPr>
                <w:rStyle w:val="Hyperlink"/>
                <w:b/>
                <w:bCs/>
                <w:noProof/>
              </w:rPr>
              <w:t>5</w:t>
            </w:r>
            <w:r w:rsidRPr="002D17B5">
              <w:rPr>
                <w:rStyle w:val="Hyperlink"/>
                <w:b/>
                <w:bCs/>
                <w:noProof/>
              </w:rPr>
              <w:t>-Creating tables in SQL Live:</w:t>
            </w:r>
            <w:r>
              <w:rPr>
                <w:noProof/>
                <w:webHidden/>
              </w:rPr>
              <w:tab/>
            </w:r>
            <w:r>
              <w:rPr>
                <w:noProof/>
                <w:webHidden/>
              </w:rPr>
              <w:fldChar w:fldCharType="begin"/>
            </w:r>
            <w:r>
              <w:rPr>
                <w:noProof/>
                <w:webHidden/>
              </w:rPr>
              <w:instrText xml:space="preserve"> PAGEREF _Toc135593869 \h </w:instrText>
            </w:r>
            <w:r>
              <w:rPr>
                <w:noProof/>
                <w:webHidden/>
              </w:rPr>
            </w:r>
            <w:r>
              <w:rPr>
                <w:noProof/>
                <w:webHidden/>
              </w:rPr>
              <w:fldChar w:fldCharType="separate"/>
            </w:r>
            <w:r>
              <w:rPr>
                <w:noProof/>
                <w:webHidden/>
              </w:rPr>
              <w:t>7</w:t>
            </w:r>
            <w:r>
              <w:rPr>
                <w:noProof/>
                <w:webHidden/>
              </w:rPr>
              <w:fldChar w:fldCharType="end"/>
            </w:r>
          </w:hyperlink>
        </w:p>
        <w:p w14:paraId="2D6A6BB7" w14:textId="1EAB3BB7" w:rsidR="00B57DCD" w:rsidRDefault="00B57DCD">
          <w:pPr>
            <w:pStyle w:val="TOC1"/>
            <w:tabs>
              <w:tab w:val="right" w:leader="dot" w:pos="9350"/>
            </w:tabs>
            <w:rPr>
              <w:rFonts w:eastAsiaTheme="minorEastAsia"/>
              <w:noProof/>
              <w:sz w:val="22"/>
              <w:szCs w:val="22"/>
              <w:lang w:val="en-GB" w:eastAsia="en-GB"/>
            </w:rPr>
          </w:pPr>
          <w:hyperlink w:anchor="_Toc135593870" w:history="1">
            <w:r>
              <w:rPr>
                <w:rStyle w:val="Hyperlink"/>
                <w:b/>
                <w:bCs/>
                <w:noProof/>
              </w:rPr>
              <w:t>6</w:t>
            </w:r>
            <w:r w:rsidRPr="002D17B5">
              <w:rPr>
                <w:rStyle w:val="Hyperlink"/>
                <w:b/>
                <w:bCs/>
                <w:noProof/>
              </w:rPr>
              <w:t>-Data inserts in SQL Live:</w:t>
            </w:r>
            <w:r>
              <w:rPr>
                <w:noProof/>
                <w:webHidden/>
              </w:rPr>
              <w:tab/>
            </w:r>
            <w:r>
              <w:rPr>
                <w:noProof/>
                <w:webHidden/>
              </w:rPr>
              <w:fldChar w:fldCharType="begin"/>
            </w:r>
            <w:r>
              <w:rPr>
                <w:noProof/>
                <w:webHidden/>
              </w:rPr>
              <w:instrText xml:space="preserve"> PAGEREF _Toc135593870 \h </w:instrText>
            </w:r>
            <w:r>
              <w:rPr>
                <w:noProof/>
                <w:webHidden/>
              </w:rPr>
            </w:r>
            <w:r>
              <w:rPr>
                <w:noProof/>
                <w:webHidden/>
              </w:rPr>
              <w:fldChar w:fldCharType="separate"/>
            </w:r>
            <w:r>
              <w:rPr>
                <w:noProof/>
                <w:webHidden/>
              </w:rPr>
              <w:t>11</w:t>
            </w:r>
            <w:r>
              <w:rPr>
                <w:noProof/>
                <w:webHidden/>
              </w:rPr>
              <w:fldChar w:fldCharType="end"/>
            </w:r>
          </w:hyperlink>
        </w:p>
        <w:p w14:paraId="66B314FC" w14:textId="728FD0F7" w:rsidR="00B57DCD" w:rsidRDefault="00B57DCD">
          <w:pPr>
            <w:pStyle w:val="TOC1"/>
            <w:tabs>
              <w:tab w:val="right" w:leader="dot" w:pos="9350"/>
            </w:tabs>
            <w:rPr>
              <w:rFonts w:eastAsiaTheme="minorEastAsia"/>
              <w:noProof/>
              <w:sz w:val="22"/>
              <w:szCs w:val="22"/>
              <w:lang w:val="en-GB" w:eastAsia="en-GB"/>
            </w:rPr>
          </w:pPr>
          <w:hyperlink w:anchor="_Toc135593871" w:history="1">
            <w:r>
              <w:rPr>
                <w:rStyle w:val="Hyperlink"/>
                <w:b/>
                <w:bCs/>
                <w:noProof/>
              </w:rPr>
              <w:t>7</w:t>
            </w:r>
            <w:r w:rsidRPr="002D17B5">
              <w:rPr>
                <w:rStyle w:val="Hyperlink"/>
                <w:b/>
                <w:bCs/>
                <w:noProof/>
              </w:rPr>
              <w:t>-Tables:</w:t>
            </w:r>
            <w:r>
              <w:rPr>
                <w:noProof/>
                <w:webHidden/>
              </w:rPr>
              <w:tab/>
            </w:r>
            <w:r>
              <w:rPr>
                <w:noProof/>
                <w:webHidden/>
              </w:rPr>
              <w:fldChar w:fldCharType="begin"/>
            </w:r>
            <w:r>
              <w:rPr>
                <w:noProof/>
                <w:webHidden/>
              </w:rPr>
              <w:instrText xml:space="preserve"> PAGEREF _Toc135593871 \h </w:instrText>
            </w:r>
            <w:r>
              <w:rPr>
                <w:noProof/>
                <w:webHidden/>
              </w:rPr>
            </w:r>
            <w:r>
              <w:rPr>
                <w:noProof/>
                <w:webHidden/>
              </w:rPr>
              <w:fldChar w:fldCharType="separate"/>
            </w:r>
            <w:r>
              <w:rPr>
                <w:noProof/>
                <w:webHidden/>
              </w:rPr>
              <w:t>14</w:t>
            </w:r>
            <w:r>
              <w:rPr>
                <w:noProof/>
                <w:webHidden/>
              </w:rPr>
              <w:fldChar w:fldCharType="end"/>
            </w:r>
          </w:hyperlink>
        </w:p>
        <w:p w14:paraId="7F38E8A7" w14:textId="35FDA3F4" w:rsidR="00B57DCD" w:rsidRDefault="00B57DCD">
          <w:pPr>
            <w:pStyle w:val="TOC1"/>
            <w:tabs>
              <w:tab w:val="right" w:leader="dot" w:pos="9350"/>
            </w:tabs>
            <w:rPr>
              <w:rFonts w:eastAsiaTheme="minorEastAsia"/>
              <w:noProof/>
              <w:sz w:val="22"/>
              <w:szCs w:val="22"/>
              <w:lang w:val="en-GB" w:eastAsia="en-GB"/>
            </w:rPr>
          </w:pPr>
          <w:hyperlink w:anchor="_Toc135593872" w:history="1">
            <w:r>
              <w:rPr>
                <w:rStyle w:val="Hyperlink"/>
                <w:b/>
                <w:bCs/>
                <w:noProof/>
              </w:rPr>
              <w:t>8</w:t>
            </w:r>
            <w:r w:rsidRPr="002D17B5">
              <w:rPr>
                <w:rStyle w:val="Hyperlink"/>
                <w:b/>
                <w:bCs/>
                <w:noProof/>
              </w:rPr>
              <w:t>-Conclusion &amp; Recommendations:</w:t>
            </w:r>
            <w:r>
              <w:rPr>
                <w:noProof/>
                <w:webHidden/>
              </w:rPr>
              <w:tab/>
            </w:r>
            <w:r>
              <w:rPr>
                <w:noProof/>
                <w:webHidden/>
              </w:rPr>
              <w:fldChar w:fldCharType="begin"/>
            </w:r>
            <w:r>
              <w:rPr>
                <w:noProof/>
                <w:webHidden/>
              </w:rPr>
              <w:instrText xml:space="preserve"> PAGEREF _Toc135593872 \h </w:instrText>
            </w:r>
            <w:r>
              <w:rPr>
                <w:noProof/>
                <w:webHidden/>
              </w:rPr>
            </w:r>
            <w:r>
              <w:rPr>
                <w:noProof/>
                <w:webHidden/>
              </w:rPr>
              <w:fldChar w:fldCharType="separate"/>
            </w:r>
            <w:r>
              <w:rPr>
                <w:noProof/>
                <w:webHidden/>
              </w:rPr>
              <w:t>18</w:t>
            </w:r>
            <w:r>
              <w:rPr>
                <w:noProof/>
                <w:webHidden/>
              </w:rPr>
              <w:fldChar w:fldCharType="end"/>
            </w:r>
          </w:hyperlink>
        </w:p>
        <w:p w14:paraId="45423818" w14:textId="14C657CC" w:rsidR="00B57DCD" w:rsidRDefault="00B57DCD">
          <w:pPr>
            <w:pStyle w:val="TOC1"/>
            <w:tabs>
              <w:tab w:val="right" w:leader="dot" w:pos="9350"/>
            </w:tabs>
            <w:rPr>
              <w:rFonts w:eastAsiaTheme="minorEastAsia"/>
              <w:noProof/>
              <w:sz w:val="22"/>
              <w:szCs w:val="22"/>
              <w:lang w:val="en-GB" w:eastAsia="en-GB"/>
            </w:rPr>
          </w:pPr>
          <w:r w:rsidRPr="00B57DCD">
            <w:rPr>
              <w:rStyle w:val="Hyperlink"/>
              <w:b/>
              <w:bCs/>
              <w:noProof/>
              <w:color w:val="000000" w:themeColor="text1"/>
            </w:rPr>
            <w:t>9-</w:t>
          </w:r>
          <w:hyperlink w:anchor="_Toc135593873" w:history="1">
            <w:r w:rsidRPr="002D17B5">
              <w:rPr>
                <w:rStyle w:val="Hyperlink"/>
                <w:b/>
                <w:bCs/>
                <w:noProof/>
              </w:rPr>
              <w:t>References:</w:t>
            </w:r>
            <w:r>
              <w:rPr>
                <w:noProof/>
                <w:webHidden/>
              </w:rPr>
              <w:tab/>
            </w:r>
            <w:r>
              <w:rPr>
                <w:noProof/>
                <w:webHidden/>
              </w:rPr>
              <w:fldChar w:fldCharType="begin"/>
            </w:r>
            <w:r>
              <w:rPr>
                <w:noProof/>
                <w:webHidden/>
              </w:rPr>
              <w:instrText xml:space="preserve"> PAGEREF _Toc135593873 \h </w:instrText>
            </w:r>
            <w:r>
              <w:rPr>
                <w:noProof/>
                <w:webHidden/>
              </w:rPr>
            </w:r>
            <w:r>
              <w:rPr>
                <w:noProof/>
                <w:webHidden/>
              </w:rPr>
              <w:fldChar w:fldCharType="separate"/>
            </w:r>
            <w:r>
              <w:rPr>
                <w:noProof/>
                <w:webHidden/>
              </w:rPr>
              <w:t>19</w:t>
            </w:r>
            <w:r>
              <w:rPr>
                <w:noProof/>
                <w:webHidden/>
              </w:rPr>
              <w:fldChar w:fldCharType="end"/>
            </w:r>
          </w:hyperlink>
        </w:p>
        <w:p w14:paraId="46015B59" w14:textId="186EBA14" w:rsidR="009F7935" w:rsidRDefault="009F7935" w:rsidP="009F7935">
          <w:r>
            <w:rPr>
              <w:b/>
              <w:bCs/>
              <w:noProof/>
            </w:rPr>
            <w:fldChar w:fldCharType="end"/>
          </w:r>
        </w:p>
      </w:sdtContent>
    </w:sdt>
    <w:p w14:paraId="22C5393C" w14:textId="77777777" w:rsidR="00916BE1" w:rsidRDefault="00916BE1" w:rsidP="00AF889D">
      <w:pPr>
        <w:rPr>
          <w:b/>
          <w:bCs/>
          <w:sz w:val="28"/>
          <w:szCs w:val="28"/>
        </w:rPr>
      </w:pPr>
    </w:p>
    <w:p w14:paraId="1C15DB9C" w14:textId="4CA50AF5" w:rsidR="00916BE1" w:rsidRDefault="00A25519" w:rsidP="00A25519">
      <w:pPr>
        <w:tabs>
          <w:tab w:val="left" w:pos="3782"/>
        </w:tabs>
        <w:rPr>
          <w:b/>
          <w:bCs/>
          <w:sz w:val="28"/>
          <w:szCs w:val="28"/>
        </w:rPr>
      </w:pPr>
      <w:r>
        <w:rPr>
          <w:b/>
          <w:bCs/>
          <w:sz w:val="28"/>
          <w:szCs w:val="28"/>
        </w:rPr>
        <w:tab/>
      </w:r>
    </w:p>
    <w:p w14:paraId="67F2267C" w14:textId="77777777" w:rsidR="00916BE1" w:rsidRDefault="00916BE1" w:rsidP="00AF889D">
      <w:pPr>
        <w:rPr>
          <w:b/>
          <w:bCs/>
          <w:sz w:val="28"/>
          <w:szCs w:val="28"/>
        </w:rPr>
      </w:pPr>
    </w:p>
    <w:p w14:paraId="60ADB902" w14:textId="77777777" w:rsidR="00916BE1" w:rsidRDefault="00916BE1" w:rsidP="00AF889D">
      <w:pPr>
        <w:rPr>
          <w:b/>
          <w:bCs/>
          <w:sz w:val="28"/>
          <w:szCs w:val="28"/>
        </w:rPr>
      </w:pPr>
    </w:p>
    <w:p w14:paraId="184B6484" w14:textId="77777777" w:rsidR="00916BE1" w:rsidRDefault="00916BE1" w:rsidP="00AF889D">
      <w:pPr>
        <w:rPr>
          <w:b/>
          <w:bCs/>
          <w:sz w:val="28"/>
          <w:szCs w:val="28"/>
        </w:rPr>
      </w:pPr>
    </w:p>
    <w:p w14:paraId="22BB2368" w14:textId="77777777" w:rsidR="00916BE1" w:rsidRDefault="00916BE1" w:rsidP="00AF889D">
      <w:pPr>
        <w:rPr>
          <w:b/>
          <w:bCs/>
          <w:sz w:val="28"/>
          <w:szCs w:val="28"/>
        </w:rPr>
      </w:pPr>
    </w:p>
    <w:p w14:paraId="360F0693" w14:textId="50C519AC" w:rsidR="00916BE1" w:rsidRDefault="00916BE1" w:rsidP="00AF889D">
      <w:pPr>
        <w:rPr>
          <w:b/>
          <w:bCs/>
          <w:sz w:val="28"/>
          <w:szCs w:val="28"/>
        </w:rPr>
      </w:pPr>
    </w:p>
    <w:p w14:paraId="26BAE516" w14:textId="7C62068E" w:rsidR="00916BE1" w:rsidRDefault="00916BE1" w:rsidP="00AF889D">
      <w:pPr>
        <w:rPr>
          <w:b/>
          <w:bCs/>
          <w:sz w:val="28"/>
          <w:szCs w:val="28"/>
        </w:rPr>
      </w:pPr>
    </w:p>
    <w:p w14:paraId="0F213710" w14:textId="77777777" w:rsidR="00916BE1" w:rsidRDefault="00916BE1" w:rsidP="00AF889D">
      <w:pPr>
        <w:rPr>
          <w:b/>
          <w:bCs/>
          <w:sz w:val="28"/>
          <w:szCs w:val="28"/>
        </w:rPr>
      </w:pPr>
    </w:p>
    <w:p w14:paraId="1C07B76C" w14:textId="4277B12A" w:rsidR="00916BE1" w:rsidRDefault="00916BE1" w:rsidP="00AF889D">
      <w:pPr>
        <w:rPr>
          <w:b/>
          <w:bCs/>
          <w:sz w:val="28"/>
          <w:szCs w:val="28"/>
        </w:rPr>
      </w:pPr>
    </w:p>
    <w:p w14:paraId="7B6D2003" w14:textId="1812C82F" w:rsidR="00916BE1" w:rsidRDefault="00916BE1" w:rsidP="00AF889D">
      <w:pPr>
        <w:rPr>
          <w:b/>
          <w:bCs/>
          <w:sz w:val="28"/>
          <w:szCs w:val="28"/>
        </w:rPr>
      </w:pPr>
    </w:p>
    <w:p w14:paraId="43952172" w14:textId="77777777" w:rsidR="00916BE1" w:rsidRDefault="00916BE1" w:rsidP="00AF889D">
      <w:pPr>
        <w:rPr>
          <w:b/>
          <w:bCs/>
          <w:sz w:val="28"/>
          <w:szCs w:val="28"/>
        </w:rPr>
      </w:pPr>
    </w:p>
    <w:p w14:paraId="306859D4" w14:textId="505BD520" w:rsidR="00916BE1" w:rsidRDefault="00916BE1" w:rsidP="00AF889D">
      <w:pPr>
        <w:rPr>
          <w:b/>
          <w:bCs/>
          <w:sz w:val="28"/>
          <w:szCs w:val="28"/>
        </w:rPr>
      </w:pPr>
    </w:p>
    <w:p w14:paraId="0985EC3F" w14:textId="4604EF70" w:rsidR="00916BE1" w:rsidRDefault="00916BE1" w:rsidP="00AF889D">
      <w:pPr>
        <w:rPr>
          <w:b/>
          <w:bCs/>
          <w:sz w:val="28"/>
          <w:szCs w:val="28"/>
        </w:rPr>
      </w:pPr>
    </w:p>
    <w:p w14:paraId="2A41B18D" w14:textId="14A54290" w:rsidR="00916BE1" w:rsidRDefault="00916BE1" w:rsidP="00AF889D">
      <w:pPr>
        <w:rPr>
          <w:b/>
          <w:bCs/>
          <w:sz w:val="28"/>
          <w:szCs w:val="28"/>
        </w:rPr>
      </w:pPr>
    </w:p>
    <w:p w14:paraId="3CA2AE3A" w14:textId="2D00D31C" w:rsidR="00916BE1" w:rsidRDefault="00916BE1" w:rsidP="00AF889D">
      <w:pPr>
        <w:rPr>
          <w:b/>
          <w:bCs/>
          <w:sz w:val="28"/>
          <w:szCs w:val="28"/>
        </w:rPr>
      </w:pPr>
    </w:p>
    <w:p w14:paraId="2E086CCC" w14:textId="681F441F" w:rsidR="00916BE1" w:rsidRDefault="00916BE1" w:rsidP="00AF889D">
      <w:pPr>
        <w:rPr>
          <w:b/>
          <w:bCs/>
          <w:sz w:val="28"/>
          <w:szCs w:val="28"/>
        </w:rPr>
      </w:pPr>
    </w:p>
    <w:p w14:paraId="5CC1A07B" w14:textId="77B6F6BD" w:rsidR="00916BE1" w:rsidRDefault="00916BE1" w:rsidP="00AF889D">
      <w:pPr>
        <w:rPr>
          <w:b/>
          <w:bCs/>
          <w:sz w:val="28"/>
          <w:szCs w:val="28"/>
        </w:rPr>
      </w:pPr>
    </w:p>
    <w:p w14:paraId="44E1057C" w14:textId="5C245AB1" w:rsidR="00916BE1" w:rsidRDefault="00916BE1" w:rsidP="00AF889D">
      <w:pPr>
        <w:rPr>
          <w:b/>
          <w:bCs/>
          <w:sz w:val="28"/>
          <w:szCs w:val="28"/>
        </w:rPr>
      </w:pPr>
    </w:p>
    <w:p w14:paraId="108AF64B" w14:textId="26F9A93E" w:rsidR="00916BE1" w:rsidRDefault="00916BE1" w:rsidP="00AF889D">
      <w:pPr>
        <w:rPr>
          <w:b/>
          <w:bCs/>
          <w:sz w:val="28"/>
          <w:szCs w:val="28"/>
        </w:rPr>
      </w:pPr>
    </w:p>
    <w:p w14:paraId="427875B1" w14:textId="4A82CAA7" w:rsidR="476B81C2" w:rsidRDefault="476B81C2" w:rsidP="476B81C2">
      <w:pPr>
        <w:rPr>
          <w:b/>
          <w:bCs/>
          <w:sz w:val="28"/>
          <w:szCs w:val="28"/>
        </w:rPr>
      </w:pPr>
    </w:p>
    <w:p w14:paraId="2D6A92D9" w14:textId="77777777" w:rsidR="004B3070" w:rsidRDefault="004B3070" w:rsidP="476B81C2">
      <w:pPr>
        <w:rPr>
          <w:b/>
          <w:bCs/>
          <w:sz w:val="28"/>
          <w:szCs w:val="28"/>
        </w:rPr>
      </w:pPr>
    </w:p>
    <w:p w14:paraId="07746F7A" w14:textId="2AFC5DA5" w:rsidR="476B81C2" w:rsidRDefault="476B81C2" w:rsidP="476B81C2">
      <w:pPr>
        <w:rPr>
          <w:b/>
          <w:bCs/>
          <w:sz w:val="28"/>
          <w:szCs w:val="28"/>
        </w:rPr>
      </w:pPr>
    </w:p>
    <w:p w14:paraId="1C11183D" w14:textId="67979681" w:rsidR="00806B9A" w:rsidRPr="00467B5E" w:rsidRDefault="00585745" w:rsidP="00262867">
      <w:pPr>
        <w:pStyle w:val="Heading1"/>
        <w:rPr>
          <w:b/>
          <w:bCs/>
          <w:color w:val="000000" w:themeColor="text1"/>
          <w:sz w:val="28"/>
          <w:szCs w:val="28"/>
        </w:rPr>
      </w:pPr>
      <w:bookmarkStart w:id="0" w:name="_Toc135593865"/>
      <w:r w:rsidRPr="00467B5E">
        <w:rPr>
          <w:b/>
          <w:bCs/>
          <w:color w:val="000000" w:themeColor="text1"/>
          <w:sz w:val="28"/>
          <w:szCs w:val="28"/>
        </w:rPr>
        <w:lastRenderedPageBreak/>
        <w:t>1-Abstract:</w:t>
      </w:r>
      <w:bookmarkEnd w:id="0"/>
    </w:p>
    <w:p w14:paraId="0E5B5112" w14:textId="77777777" w:rsidR="00E85C41" w:rsidRDefault="00E85C41" w:rsidP="00AF889D">
      <w:pPr>
        <w:rPr>
          <w:b/>
          <w:bCs/>
          <w:sz w:val="28"/>
          <w:szCs w:val="28"/>
        </w:rPr>
      </w:pPr>
    </w:p>
    <w:p w14:paraId="5288EF56" w14:textId="77777777" w:rsidR="00585745" w:rsidRDefault="00585745" w:rsidP="00AF889D">
      <w:pPr>
        <w:rPr>
          <w:b/>
          <w:bCs/>
          <w:sz w:val="28"/>
          <w:szCs w:val="28"/>
        </w:rPr>
      </w:pPr>
    </w:p>
    <w:p w14:paraId="33524D0C" w14:textId="075D8960" w:rsidR="00585745" w:rsidRDefault="006D175B" w:rsidP="006D175B">
      <w:pPr>
        <w:spacing w:line="360" w:lineRule="auto"/>
        <w:rPr>
          <w:rFonts w:cstheme="minorHAnsi"/>
          <w:color w:val="000000"/>
          <w:shd w:val="clear" w:color="auto" w:fill="FFFFFF"/>
        </w:rPr>
      </w:pPr>
      <w:r>
        <w:rPr>
          <w:rFonts w:cstheme="minorHAnsi"/>
          <w:color w:val="000000"/>
          <w:shd w:val="clear" w:color="auto" w:fill="FFFFFF"/>
        </w:rPr>
        <w:t xml:space="preserve">           </w:t>
      </w:r>
      <w:r w:rsidR="00585745" w:rsidRPr="00585745">
        <w:rPr>
          <w:rFonts w:cstheme="minorHAnsi"/>
          <w:color w:val="000000"/>
          <w:shd w:val="clear" w:color="auto" w:fill="FFFFFF"/>
        </w:rPr>
        <w:t>Mobily is a telecommunications service provider headquartered in Saudi Arabia. The company was founded in 2004 and disrupted Saudi Telecom's monopoly in the wireless industry by launching its mobile services. The company has grown to become one of the leading providers of mobile services in the region</w:t>
      </w:r>
      <w:sdt>
        <w:sdtPr>
          <w:rPr>
            <w:rFonts w:cstheme="minorHAnsi"/>
          </w:rPr>
          <w:id w:val="304593767"/>
          <w:citation/>
        </w:sdtPr>
        <w:sdtEndPr/>
        <w:sdtContent>
          <w:r w:rsidR="00585745" w:rsidRPr="00585745">
            <w:rPr>
              <w:rFonts w:cstheme="minorHAnsi"/>
            </w:rPr>
            <w:fldChar w:fldCharType="begin"/>
          </w:r>
          <w:r w:rsidR="00585745" w:rsidRPr="00585745">
            <w:rPr>
              <w:rFonts w:cstheme="minorHAnsi"/>
            </w:rPr>
            <w:instrText xml:space="preserve">CITATION Com22 \l 2057 </w:instrText>
          </w:r>
          <w:r w:rsidR="00585745" w:rsidRPr="00585745">
            <w:rPr>
              <w:rFonts w:cstheme="minorHAnsi"/>
            </w:rPr>
            <w:fldChar w:fldCharType="separate"/>
          </w:r>
          <w:r w:rsidR="006D7A0F">
            <w:rPr>
              <w:rFonts w:cstheme="minorHAnsi"/>
              <w:noProof/>
            </w:rPr>
            <w:t xml:space="preserve"> </w:t>
          </w:r>
          <w:r w:rsidR="006D7A0F" w:rsidRPr="006D7A0F">
            <w:rPr>
              <w:rFonts w:cstheme="minorHAnsi"/>
              <w:noProof/>
            </w:rPr>
            <w:t>(Mobily, 2022)</w:t>
          </w:r>
          <w:r w:rsidR="00585745" w:rsidRPr="00585745">
            <w:rPr>
              <w:rFonts w:cstheme="minorHAnsi"/>
            </w:rPr>
            <w:fldChar w:fldCharType="end"/>
          </w:r>
        </w:sdtContent>
      </w:sdt>
      <w:r w:rsidR="00585745" w:rsidRPr="00585745">
        <w:rPr>
          <w:rFonts w:cstheme="minorHAnsi"/>
          <w:color w:val="000000"/>
          <w:shd w:val="clear" w:color="auto" w:fill="FFFFFF"/>
        </w:rPr>
        <w:t xml:space="preserve">. We chose Mobily because it is widely used in Saudi Arabia by individuals, businesses, and organizations. And our aim is to improve and simplify the services to meet the needs of all users. However, </w:t>
      </w:r>
      <w:bookmarkStart w:id="1" w:name="_Hlk135565672"/>
      <w:r w:rsidR="00585745" w:rsidRPr="00585745">
        <w:rPr>
          <w:rFonts w:cstheme="minorHAnsi"/>
          <w:color w:val="000000"/>
          <w:shd w:val="clear" w:color="auto" w:fill="FFFFFF"/>
        </w:rPr>
        <w:t xml:space="preserve">Mobily has been reported to be working on intercepting encrypted data sent over the internet </w:t>
      </w:r>
      <w:bookmarkEnd w:id="1"/>
      <w:r w:rsidR="00585745" w:rsidRPr="00585745">
        <w:rPr>
          <w:rFonts w:cstheme="minorHAnsi"/>
          <w:color w:val="000000"/>
          <w:shd w:val="clear" w:color="auto" w:fill="FFFFFF"/>
        </w:rPr>
        <w:t>by various apps, which has raised concerns over data security. To address this issue, we intend to implement a range of data security measures, including the use of firewalls, data encryption, data masking, as well as data loss prevention software. To visualize this strategy, an entity relationship diagram was created to show the relationships between the various data security measures and how they work together to safeguard customer data. By implementing these measures, Mobily aims to enhance its data security and maintain the trust of its customers.</w:t>
      </w:r>
    </w:p>
    <w:p w14:paraId="6041E035" w14:textId="08EF138F" w:rsidR="00DC29F6" w:rsidRDefault="00DC29F6" w:rsidP="00585745"/>
    <w:p w14:paraId="1A570B63" w14:textId="527D4D48" w:rsidR="00585745" w:rsidRPr="00585745" w:rsidRDefault="00585745" w:rsidP="00AF889D"/>
    <w:p w14:paraId="04563EB4" w14:textId="19E65F0F" w:rsidR="00AF889D" w:rsidRDefault="00AF889D" w:rsidP="476B81C2">
      <w:pPr>
        <w:pStyle w:val="Heading1"/>
        <w:rPr>
          <w:b/>
          <w:bCs/>
          <w:color w:val="000000" w:themeColor="text1"/>
          <w:sz w:val="28"/>
          <w:szCs w:val="28"/>
        </w:rPr>
      </w:pPr>
    </w:p>
    <w:p w14:paraId="66532E06" w14:textId="3C1E30AD" w:rsidR="00AF889D" w:rsidRDefault="00AF889D" w:rsidP="476B81C2">
      <w:pPr>
        <w:pStyle w:val="Heading1"/>
        <w:rPr>
          <w:b/>
          <w:bCs/>
          <w:color w:val="000000" w:themeColor="text1"/>
          <w:sz w:val="28"/>
          <w:szCs w:val="28"/>
        </w:rPr>
      </w:pPr>
    </w:p>
    <w:p w14:paraId="453F3751" w14:textId="0436A392" w:rsidR="00AF889D" w:rsidRDefault="00AF889D" w:rsidP="476B81C2">
      <w:pPr>
        <w:pStyle w:val="Heading1"/>
        <w:rPr>
          <w:b/>
          <w:bCs/>
          <w:color w:val="000000" w:themeColor="text1"/>
          <w:sz w:val="28"/>
          <w:szCs w:val="28"/>
        </w:rPr>
      </w:pPr>
    </w:p>
    <w:p w14:paraId="529BFFC5" w14:textId="163568F6" w:rsidR="00AF889D" w:rsidRDefault="00AF889D" w:rsidP="476B81C2"/>
    <w:p w14:paraId="5BAB5F91" w14:textId="59C13D16" w:rsidR="00AF889D" w:rsidRDefault="00AF889D" w:rsidP="476B81C2"/>
    <w:p w14:paraId="0BA5D1A5" w14:textId="6B9EE898" w:rsidR="00AF889D" w:rsidRDefault="00AF889D" w:rsidP="476B81C2"/>
    <w:p w14:paraId="731F80B8" w14:textId="31E0117E" w:rsidR="00AF889D" w:rsidRDefault="00AF889D" w:rsidP="476B81C2"/>
    <w:p w14:paraId="0241E0E8" w14:textId="71DC9696" w:rsidR="00AF889D" w:rsidRDefault="00AF889D" w:rsidP="476B81C2"/>
    <w:p w14:paraId="1CBA6184" w14:textId="1AA5CEE3" w:rsidR="00AF889D" w:rsidRDefault="00AF889D" w:rsidP="476B81C2"/>
    <w:p w14:paraId="358B1F34" w14:textId="33E6872F" w:rsidR="00AF889D" w:rsidRDefault="00AF889D" w:rsidP="476B81C2"/>
    <w:p w14:paraId="766C6B54" w14:textId="5ECEAAAF" w:rsidR="00AF889D" w:rsidRDefault="00AF889D" w:rsidP="476B81C2"/>
    <w:p w14:paraId="690EDF56" w14:textId="52E04A05" w:rsidR="00AF889D" w:rsidRDefault="00AF889D" w:rsidP="476B81C2"/>
    <w:p w14:paraId="2BE03AFF" w14:textId="62E92F23" w:rsidR="00AF889D" w:rsidRDefault="00AF889D" w:rsidP="476B81C2"/>
    <w:p w14:paraId="61093C42" w14:textId="383C14BA" w:rsidR="00AF889D" w:rsidRDefault="00AF889D" w:rsidP="00F34A1A">
      <w:r>
        <w:br w:type="page"/>
      </w:r>
    </w:p>
    <w:p w14:paraId="5BF9EDB1" w14:textId="14AA270A" w:rsidR="00AF889D" w:rsidRDefault="00AF889D" w:rsidP="476B81C2">
      <w:pPr>
        <w:pStyle w:val="Heading1"/>
        <w:rPr>
          <w:b/>
          <w:bCs/>
          <w:color w:val="000000" w:themeColor="text1"/>
          <w:sz w:val="28"/>
          <w:szCs w:val="28"/>
        </w:rPr>
      </w:pPr>
      <w:bookmarkStart w:id="2" w:name="_Toc135593866"/>
      <w:r w:rsidRPr="00467B5E">
        <w:rPr>
          <w:b/>
          <w:bCs/>
          <w:color w:val="000000" w:themeColor="text1"/>
          <w:sz w:val="28"/>
          <w:szCs w:val="28"/>
        </w:rPr>
        <w:lastRenderedPageBreak/>
        <w:t>2-ER Diagram:</w:t>
      </w:r>
      <w:bookmarkEnd w:id="2"/>
    </w:p>
    <w:p w14:paraId="528575B3" w14:textId="7C49C72B" w:rsidR="476B81C2" w:rsidRDefault="476B81C2" w:rsidP="476B81C2"/>
    <w:p w14:paraId="0FAD14F0" w14:textId="12F5FAB5" w:rsidR="00AF889D" w:rsidRDefault="00DC29F6" w:rsidP="00AF889D">
      <w:pPr>
        <w:rPr>
          <w:b/>
          <w:bCs/>
          <w:sz w:val="28"/>
          <w:szCs w:val="28"/>
        </w:rPr>
      </w:pPr>
      <w:r>
        <w:rPr>
          <w:noProof/>
        </w:rPr>
        <w:drawing>
          <wp:anchor distT="0" distB="0" distL="114300" distR="114300" simplePos="0" relativeHeight="251621376" behindDoc="0" locked="0" layoutInCell="1" allowOverlap="1" wp14:anchorId="48E9D0EB" wp14:editId="0DC688EB">
            <wp:simplePos x="0" y="0"/>
            <wp:positionH relativeFrom="margin">
              <wp:posOffset>-897807</wp:posOffset>
            </wp:positionH>
            <wp:positionV relativeFrom="paragraph">
              <wp:posOffset>250163</wp:posOffset>
            </wp:positionV>
            <wp:extent cx="7835462" cy="6895561"/>
            <wp:effectExtent l="0" t="0" r="0" b="8890"/>
            <wp:wrapNone/>
            <wp:docPr id="2067476010" name="Picture 206747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4760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835462" cy="6895561"/>
                    </a:xfrm>
                    <a:prstGeom prst="rect">
                      <a:avLst/>
                    </a:prstGeom>
                  </pic:spPr>
                </pic:pic>
              </a:graphicData>
            </a:graphic>
            <wp14:sizeRelH relativeFrom="page">
              <wp14:pctWidth>0</wp14:pctWidth>
            </wp14:sizeRelH>
            <wp14:sizeRelV relativeFrom="page">
              <wp14:pctHeight>0</wp14:pctHeight>
            </wp14:sizeRelV>
          </wp:anchor>
        </w:drawing>
      </w:r>
    </w:p>
    <w:p w14:paraId="702CCD1A" w14:textId="2D5B63B3" w:rsidR="00071598" w:rsidRDefault="00071598" w:rsidP="7C407D25">
      <w:pPr>
        <w:rPr>
          <w:b/>
          <w:bCs/>
          <w:sz w:val="28"/>
          <w:szCs w:val="28"/>
        </w:rPr>
      </w:pPr>
    </w:p>
    <w:p w14:paraId="7C8A8388" w14:textId="3131CCBC" w:rsidR="00071598" w:rsidRDefault="00071598" w:rsidP="7C407D25">
      <w:pPr>
        <w:rPr>
          <w:b/>
          <w:bCs/>
          <w:sz w:val="28"/>
          <w:szCs w:val="28"/>
        </w:rPr>
      </w:pPr>
    </w:p>
    <w:p w14:paraId="4884CF75" w14:textId="3695E21A" w:rsidR="00071598" w:rsidRDefault="00071598" w:rsidP="7C407D25">
      <w:pPr>
        <w:rPr>
          <w:b/>
          <w:bCs/>
          <w:sz w:val="28"/>
          <w:szCs w:val="28"/>
        </w:rPr>
      </w:pPr>
    </w:p>
    <w:p w14:paraId="6CABF75C" w14:textId="6035A321" w:rsidR="7C407D25" w:rsidRDefault="7C407D25" w:rsidP="7C407D25">
      <w:pPr>
        <w:rPr>
          <w:b/>
          <w:bCs/>
          <w:sz w:val="28"/>
          <w:szCs w:val="28"/>
        </w:rPr>
      </w:pPr>
    </w:p>
    <w:p w14:paraId="28FA046E" w14:textId="1EDA3626" w:rsidR="00FF10DD" w:rsidRDefault="00FF10DD" w:rsidP="7C407D25">
      <w:pPr>
        <w:rPr>
          <w:b/>
          <w:bCs/>
          <w:sz w:val="28"/>
          <w:szCs w:val="28"/>
        </w:rPr>
      </w:pPr>
    </w:p>
    <w:p w14:paraId="3B0D7E20" w14:textId="51D4CFA1" w:rsidR="008C79FE" w:rsidRPr="00F34A1A" w:rsidRDefault="00C37FCF" w:rsidP="00F34A1A">
      <w:pPr>
        <w:rPr>
          <w:b/>
          <w:bCs/>
          <w:sz w:val="28"/>
          <w:szCs w:val="28"/>
        </w:rPr>
      </w:pPr>
      <w:r w:rsidRPr="00467B5E">
        <w:rPr>
          <w:b/>
          <w:bCs/>
          <w:color w:val="000000" w:themeColor="text1"/>
          <w:sz w:val="28"/>
          <w:szCs w:val="28"/>
        </w:rPr>
        <w:br w:type="page"/>
      </w:r>
    </w:p>
    <w:p w14:paraId="131D6F50" w14:textId="73F4056C" w:rsidR="008C79FE" w:rsidRPr="00467B5E" w:rsidRDefault="00F34A1A" w:rsidP="476B81C2">
      <w:pPr>
        <w:pStyle w:val="Heading1"/>
        <w:rPr>
          <w:b/>
          <w:bCs/>
          <w:color w:val="000000" w:themeColor="text1"/>
          <w:sz w:val="28"/>
          <w:szCs w:val="28"/>
        </w:rPr>
      </w:pPr>
      <w:bookmarkStart w:id="3" w:name="_Toc135593867"/>
      <w:r>
        <w:rPr>
          <w:b/>
          <w:bCs/>
          <w:color w:val="000000" w:themeColor="text1"/>
          <w:sz w:val="28"/>
          <w:szCs w:val="28"/>
        </w:rPr>
        <w:lastRenderedPageBreak/>
        <w:t>3</w:t>
      </w:r>
      <w:r w:rsidR="0C37378D" w:rsidRPr="476B81C2">
        <w:rPr>
          <w:b/>
          <w:bCs/>
          <w:color w:val="000000" w:themeColor="text1"/>
          <w:sz w:val="28"/>
          <w:szCs w:val="28"/>
        </w:rPr>
        <w:t xml:space="preserve">-PK and FK </w:t>
      </w:r>
      <w:r w:rsidR="0C37378D" w:rsidRPr="476B81C2">
        <w:rPr>
          <w:b/>
          <w:bCs/>
          <w:color w:val="000000" w:themeColor="text1"/>
          <w:sz w:val="24"/>
          <w:szCs w:val="24"/>
        </w:rPr>
        <w:t>planning</w:t>
      </w:r>
      <w:r w:rsidR="0C37378D" w:rsidRPr="476B81C2">
        <w:rPr>
          <w:b/>
          <w:bCs/>
          <w:color w:val="000000" w:themeColor="text1"/>
          <w:sz w:val="28"/>
          <w:szCs w:val="28"/>
        </w:rPr>
        <w:t xml:space="preserve"> </w:t>
      </w:r>
      <w:r w:rsidR="0C37378D" w:rsidRPr="476B81C2">
        <w:rPr>
          <w:b/>
          <w:bCs/>
          <w:color w:val="000000" w:themeColor="text1"/>
          <w:sz w:val="24"/>
          <w:szCs w:val="24"/>
        </w:rPr>
        <w:t>Diagram</w:t>
      </w:r>
      <w:r w:rsidR="0C37378D" w:rsidRPr="476B81C2">
        <w:rPr>
          <w:b/>
          <w:bCs/>
          <w:color w:val="000000" w:themeColor="text1"/>
          <w:sz w:val="28"/>
          <w:szCs w:val="28"/>
        </w:rPr>
        <w:t>:</w:t>
      </w:r>
      <w:bookmarkEnd w:id="3"/>
    </w:p>
    <w:p w14:paraId="7DA1299A" w14:textId="12DA5A38" w:rsidR="00F34A1A" w:rsidRDefault="00F34A1A" w:rsidP="476B81C2"/>
    <w:p w14:paraId="0869D32E" w14:textId="54951F1B" w:rsidR="00F34A1A" w:rsidRDefault="00F34A1A" w:rsidP="476B81C2"/>
    <w:p w14:paraId="003BA1A9" w14:textId="759E1E6F" w:rsidR="00F34A1A" w:rsidRDefault="00F34A1A" w:rsidP="476B81C2"/>
    <w:p w14:paraId="6FD03C59" w14:textId="04AE02A6" w:rsidR="00F34A1A" w:rsidRDefault="00F34A1A" w:rsidP="476B81C2">
      <w:r>
        <w:rPr>
          <w:noProof/>
        </w:rPr>
        <w:drawing>
          <wp:anchor distT="0" distB="0" distL="114300" distR="114300" simplePos="0" relativeHeight="251696128" behindDoc="0" locked="0" layoutInCell="1" allowOverlap="1" wp14:anchorId="2E9B3B8D" wp14:editId="22A84384">
            <wp:simplePos x="0" y="0"/>
            <wp:positionH relativeFrom="margin">
              <wp:align>right</wp:align>
            </wp:positionH>
            <wp:positionV relativeFrom="paragraph">
              <wp:posOffset>201295</wp:posOffset>
            </wp:positionV>
            <wp:extent cx="6027420" cy="6085205"/>
            <wp:effectExtent l="0" t="0" r="0" b="0"/>
            <wp:wrapNone/>
            <wp:docPr id="1195717038" name="Picture 11957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027420" cy="6085205"/>
                    </a:xfrm>
                    <a:prstGeom prst="rect">
                      <a:avLst/>
                    </a:prstGeom>
                  </pic:spPr>
                </pic:pic>
              </a:graphicData>
            </a:graphic>
            <wp14:sizeRelH relativeFrom="page">
              <wp14:pctWidth>0</wp14:pctWidth>
            </wp14:sizeRelH>
            <wp14:sizeRelV relativeFrom="page">
              <wp14:pctHeight>0</wp14:pctHeight>
            </wp14:sizeRelV>
          </wp:anchor>
        </w:drawing>
      </w:r>
    </w:p>
    <w:p w14:paraId="24BA94AE" w14:textId="21E812F2" w:rsidR="00F34A1A" w:rsidRDefault="00F34A1A" w:rsidP="476B81C2"/>
    <w:p w14:paraId="3E1254B3" w14:textId="20AB3A41" w:rsidR="00F34A1A" w:rsidRDefault="00F34A1A" w:rsidP="476B81C2"/>
    <w:p w14:paraId="4E565180" w14:textId="25CDDB39" w:rsidR="00F34A1A" w:rsidRDefault="00F34A1A" w:rsidP="476B81C2"/>
    <w:p w14:paraId="5FBC1094" w14:textId="0E6DA67C" w:rsidR="00F34A1A" w:rsidRDefault="00F34A1A" w:rsidP="476B81C2"/>
    <w:p w14:paraId="21484E78" w14:textId="05ED8904" w:rsidR="00F34A1A" w:rsidRDefault="00F34A1A" w:rsidP="476B81C2"/>
    <w:p w14:paraId="38CC723D" w14:textId="5FDE0BBD" w:rsidR="00F34A1A" w:rsidRDefault="00F34A1A" w:rsidP="476B81C2"/>
    <w:p w14:paraId="49AA797C" w14:textId="77777777" w:rsidR="00F34A1A" w:rsidRDefault="00F34A1A" w:rsidP="476B81C2"/>
    <w:p w14:paraId="1B7D31B9" w14:textId="0154B36D" w:rsidR="00F34A1A" w:rsidRDefault="00F34A1A" w:rsidP="476B81C2"/>
    <w:p w14:paraId="74A03CD3" w14:textId="77777777" w:rsidR="00F34A1A" w:rsidRDefault="00F34A1A" w:rsidP="476B81C2"/>
    <w:p w14:paraId="0DBC54DE" w14:textId="77777777" w:rsidR="00F34A1A" w:rsidRDefault="00F34A1A" w:rsidP="476B81C2"/>
    <w:p w14:paraId="4CDE24A4" w14:textId="77777777" w:rsidR="00F34A1A" w:rsidRDefault="00F34A1A" w:rsidP="476B81C2"/>
    <w:p w14:paraId="3D93EF86" w14:textId="77777777" w:rsidR="00F34A1A" w:rsidRDefault="00F34A1A" w:rsidP="476B81C2"/>
    <w:p w14:paraId="3CE7D2BA" w14:textId="77777777" w:rsidR="00F34A1A" w:rsidRDefault="00F34A1A" w:rsidP="476B81C2"/>
    <w:p w14:paraId="28E4B668" w14:textId="77777777" w:rsidR="00F34A1A" w:rsidRDefault="00F34A1A" w:rsidP="476B81C2"/>
    <w:p w14:paraId="6A93B913" w14:textId="77777777" w:rsidR="00F34A1A" w:rsidRDefault="00F34A1A" w:rsidP="476B81C2"/>
    <w:p w14:paraId="0986ADF0" w14:textId="77777777" w:rsidR="00F34A1A" w:rsidRDefault="00F34A1A" w:rsidP="476B81C2"/>
    <w:p w14:paraId="33A5FE7A" w14:textId="77777777" w:rsidR="00F34A1A" w:rsidRDefault="00F34A1A" w:rsidP="476B81C2"/>
    <w:p w14:paraId="3100B64A" w14:textId="77777777" w:rsidR="00F34A1A" w:rsidRDefault="00F34A1A" w:rsidP="476B81C2"/>
    <w:p w14:paraId="4B0E7061" w14:textId="77777777" w:rsidR="00F34A1A" w:rsidRDefault="00F34A1A" w:rsidP="476B81C2"/>
    <w:p w14:paraId="2EBA3569" w14:textId="77777777" w:rsidR="00F34A1A" w:rsidRDefault="00F34A1A" w:rsidP="476B81C2"/>
    <w:p w14:paraId="630AE121" w14:textId="77777777" w:rsidR="00F34A1A" w:rsidRDefault="00F34A1A" w:rsidP="476B81C2"/>
    <w:p w14:paraId="4022168A" w14:textId="77777777" w:rsidR="00F34A1A" w:rsidRDefault="00F34A1A" w:rsidP="476B81C2"/>
    <w:p w14:paraId="60B04483" w14:textId="77777777" w:rsidR="00F34A1A" w:rsidRDefault="00F34A1A" w:rsidP="476B81C2"/>
    <w:p w14:paraId="15AAA840" w14:textId="77777777" w:rsidR="00F34A1A" w:rsidRDefault="00F34A1A" w:rsidP="476B81C2"/>
    <w:p w14:paraId="1B23B128" w14:textId="77777777" w:rsidR="00F34A1A" w:rsidRDefault="00F34A1A" w:rsidP="476B81C2"/>
    <w:p w14:paraId="7277990C" w14:textId="77777777" w:rsidR="00F34A1A" w:rsidRDefault="00F34A1A" w:rsidP="476B81C2"/>
    <w:p w14:paraId="719E85F9" w14:textId="77777777" w:rsidR="00F34A1A" w:rsidRDefault="00F34A1A" w:rsidP="476B81C2"/>
    <w:p w14:paraId="6DF75680" w14:textId="77777777" w:rsidR="00F34A1A" w:rsidRDefault="00F34A1A" w:rsidP="476B81C2"/>
    <w:p w14:paraId="5580080A" w14:textId="77777777" w:rsidR="00F34A1A" w:rsidRDefault="00F34A1A" w:rsidP="476B81C2"/>
    <w:p w14:paraId="322A1769" w14:textId="77777777" w:rsidR="00F34A1A" w:rsidRDefault="00F34A1A" w:rsidP="476B81C2"/>
    <w:p w14:paraId="51F62281" w14:textId="77777777" w:rsidR="00F34A1A" w:rsidRDefault="00F34A1A" w:rsidP="476B81C2"/>
    <w:p w14:paraId="2A7D64C8" w14:textId="77777777" w:rsidR="00F34A1A" w:rsidRDefault="00F34A1A" w:rsidP="476B81C2"/>
    <w:p w14:paraId="5E6F9B56" w14:textId="77777777" w:rsidR="00F34A1A" w:rsidRDefault="00F34A1A" w:rsidP="476B81C2"/>
    <w:p w14:paraId="76BAE576" w14:textId="77777777" w:rsidR="00F34A1A" w:rsidRDefault="00F34A1A" w:rsidP="476B81C2"/>
    <w:p w14:paraId="0F1845A8" w14:textId="77777777" w:rsidR="00F34A1A" w:rsidRDefault="00F34A1A" w:rsidP="476B81C2"/>
    <w:p w14:paraId="0B92F206" w14:textId="77777777" w:rsidR="00F34A1A" w:rsidRDefault="00F34A1A" w:rsidP="476B81C2"/>
    <w:p w14:paraId="2A3A779D" w14:textId="000F8A52" w:rsidR="008C79FE" w:rsidRPr="00467B5E" w:rsidRDefault="008C79FE" w:rsidP="476B81C2"/>
    <w:p w14:paraId="6C989C12" w14:textId="1822EEC0" w:rsidR="008C79FE" w:rsidRPr="00467B5E" w:rsidRDefault="00B57DCD" w:rsidP="476B81C2">
      <w:pPr>
        <w:pStyle w:val="Heading1"/>
        <w:rPr>
          <w:b/>
          <w:bCs/>
          <w:color w:val="000000" w:themeColor="text1"/>
          <w:sz w:val="24"/>
          <w:szCs w:val="24"/>
        </w:rPr>
      </w:pPr>
      <w:bookmarkStart w:id="4" w:name="_Toc135593868"/>
      <w:r>
        <w:rPr>
          <w:b/>
          <w:bCs/>
          <w:color w:val="000000" w:themeColor="text1"/>
          <w:sz w:val="24"/>
          <w:szCs w:val="24"/>
        </w:rPr>
        <w:lastRenderedPageBreak/>
        <w:t>4</w:t>
      </w:r>
      <w:r w:rsidR="2D94F3ED" w:rsidRPr="476B81C2">
        <w:rPr>
          <w:b/>
          <w:bCs/>
          <w:color w:val="000000" w:themeColor="text1"/>
          <w:sz w:val="24"/>
          <w:szCs w:val="24"/>
        </w:rPr>
        <w:t>-Assumptions:</w:t>
      </w:r>
      <w:bookmarkEnd w:id="4"/>
    </w:p>
    <w:p w14:paraId="68215FEB" w14:textId="78ADDE87" w:rsidR="008C79FE" w:rsidRPr="00467B5E" w:rsidRDefault="008C79FE" w:rsidP="476B81C2">
      <w:pPr>
        <w:spacing w:line="360" w:lineRule="auto"/>
      </w:pPr>
    </w:p>
    <w:p w14:paraId="66521A46" w14:textId="0ED7B03B" w:rsidR="008C79FE" w:rsidRPr="00467B5E" w:rsidRDefault="640EF87C" w:rsidP="00B57DCD">
      <w:pPr>
        <w:pStyle w:val="ListParagraph"/>
        <w:numPr>
          <w:ilvl w:val="0"/>
          <w:numId w:val="1"/>
        </w:numPr>
        <w:spacing w:line="360" w:lineRule="auto"/>
      </w:pPr>
      <w:r>
        <w:t>Each department is managed by one employee who is the</w:t>
      </w:r>
      <w:r w:rsidR="624C13C2">
        <w:t xml:space="preserve"> manager</w:t>
      </w:r>
      <w:r w:rsidR="492AEEA9">
        <w:t xml:space="preserve"> but not all employees are managers</w:t>
      </w:r>
      <w:r w:rsidR="624C13C2">
        <w:t xml:space="preserve"> (</w:t>
      </w:r>
      <w:r w:rsidR="122368C0">
        <w:t xml:space="preserve">one </w:t>
      </w:r>
      <w:bookmarkStart w:id="5" w:name="_Int_6x76FOAA"/>
      <w:r w:rsidR="122368C0">
        <w:t>to</w:t>
      </w:r>
      <w:bookmarkEnd w:id="5"/>
      <w:r w:rsidR="122368C0">
        <w:t xml:space="preserve"> many</w:t>
      </w:r>
      <w:r w:rsidR="624C13C2">
        <w:t>)</w:t>
      </w:r>
      <w:r w:rsidR="04C3B642">
        <w:t>.</w:t>
      </w:r>
    </w:p>
    <w:p w14:paraId="2937DAC8" w14:textId="474EACB7" w:rsidR="008C79FE" w:rsidRPr="00467B5E" w:rsidRDefault="04C3B642" w:rsidP="00B57DCD">
      <w:pPr>
        <w:pStyle w:val="ListParagraph"/>
        <w:numPr>
          <w:ilvl w:val="0"/>
          <w:numId w:val="1"/>
        </w:numPr>
        <w:spacing w:line="360" w:lineRule="auto"/>
      </w:pPr>
      <w:r>
        <w:t xml:space="preserve">Each department controls </w:t>
      </w:r>
      <w:r w:rsidR="1CB542D5">
        <w:t xml:space="preserve">various </w:t>
      </w:r>
      <w:r w:rsidR="5603FA14">
        <w:t>projects,</w:t>
      </w:r>
      <w:r w:rsidR="1CB542D5">
        <w:t xml:space="preserve"> </w:t>
      </w:r>
      <w:r w:rsidR="4933848B">
        <w:t xml:space="preserve">and a project is controlled by one department </w:t>
      </w:r>
      <w:r w:rsidR="1CB542D5">
        <w:t xml:space="preserve">(one </w:t>
      </w:r>
      <w:bookmarkStart w:id="6" w:name="_Int_KLxhqsPA"/>
      <w:r w:rsidR="1CB542D5">
        <w:t>to</w:t>
      </w:r>
      <w:bookmarkEnd w:id="6"/>
      <w:r w:rsidR="1CB542D5">
        <w:t xml:space="preserve"> many).</w:t>
      </w:r>
    </w:p>
    <w:p w14:paraId="6C9C6655" w14:textId="22100112" w:rsidR="008C79FE" w:rsidRPr="00467B5E" w:rsidRDefault="57411F86" w:rsidP="00B57DCD">
      <w:pPr>
        <w:pStyle w:val="ListParagraph"/>
        <w:numPr>
          <w:ilvl w:val="0"/>
          <w:numId w:val="1"/>
        </w:numPr>
        <w:spacing w:line="360" w:lineRule="auto"/>
      </w:pPr>
      <w:r>
        <w:t xml:space="preserve">Each </w:t>
      </w:r>
      <w:r w:rsidR="35296069">
        <w:t xml:space="preserve">department has a number of </w:t>
      </w:r>
      <w:r w:rsidR="1427DB6B">
        <w:t>employees,</w:t>
      </w:r>
      <w:r w:rsidR="35296069">
        <w:t xml:space="preserve"> and an employee works for one department </w:t>
      </w:r>
      <w:r w:rsidR="2D176D9D">
        <w:t>(</w:t>
      </w:r>
      <w:r w:rsidR="0250741A">
        <w:t xml:space="preserve">one to </w:t>
      </w:r>
      <w:r w:rsidR="06844DAD">
        <w:t>many</w:t>
      </w:r>
      <w:r w:rsidR="2D176D9D">
        <w:t>)</w:t>
      </w:r>
      <w:r w:rsidR="6F1802A8">
        <w:t>.</w:t>
      </w:r>
    </w:p>
    <w:p w14:paraId="050664D4" w14:textId="0A215218" w:rsidR="008C79FE" w:rsidRPr="00467B5E" w:rsidRDefault="6F1802A8" w:rsidP="00B57DCD">
      <w:pPr>
        <w:pStyle w:val="ListParagraph"/>
        <w:numPr>
          <w:ilvl w:val="0"/>
          <w:numId w:val="1"/>
        </w:numPr>
        <w:spacing w:line="360" w:lineRule="auto"/>
      </w:pPr>
      <w:r>
        <w:t xml:space="preserve">Each employee may work on several </w:t>
      </w:r>
      <w:r w:rsidR="7811E56D">
        <w:t>projects</w:t>
      </w:r>
      <w:r>
        <w:t xml:space="preserve"> besides some employees don’t work on any project, </w:t>
      </w:r>
      <w:r w:rsidR="2C4DFAB7">
        <w:t xml:space="preserve">and each project is </w:t>
      </w:r>
      <w:r w:rsidR="0D32C168">
        <w:t>performed by one employee (one to many)</w:t>
      </w:r>
      <w:r w:rsidR="5DA4592E">
        <w:t>.</w:t>
      </w:r>
    </w:p>
    <w:p w14:paraId="6321C6A5" w14:textId="7F60AD51" w:rsidR="008C79FE" w:rsidRPr="00467B5E" w:rsidRDefault="16965B53" w:rsidP="00B57DCD">
      <w:pPr>
        <w:pStyle w:val="ListParagraph"/>
        <w:numPr>
          <w:ilvl w:val="0"/>
          <w:numId w:val="1"/>
        </w:numPr>
        <w:spacing w:line="360" w:lineRule="auto"/>
      </w:pPr>
      <w:r>
        <w:t xml:space="preserve">Each employee may have several </w:t>
      </w:r>
      <w:proofErr w:type="spellStart"/>
      <w:r>
        <w:t>dependants</w:t>
      </w:r>
      <w:proofErr w:type="spellEnd"/>
      <w:r w:rsidR="05960E4E">
        <w:t xml:space="preserve">, and a </w:t>
      </w:r>
      <w:proofErr w:type="spellStart"/>
      <w:r w:rsidR="05960E4E">
        <w:t>dependant</w:t>
      </w:r>
      <w:proofErr w:type="spellEnd"/>
      <w:r w:rsidR="05960E4E">
        <w:t xml:space="preserve"> is a</w:t>
      </w:r>
      <w:r w:rsidR="543F59BF">
        <w:t>ssociated to one employee (one to many).</w:t>
      </w:r>
    </w:p>
    <w:p w14:paraId="2C8C726D" w14:textId="27FAB21F" w:rsidR="008C79FE" w:rsidRPr="00467B5E" w:rsidRDefault="543F59BF" w:rsidP="00B57DCD">
      <w:pPr>
        <w:pStyle w:val="ListParagraph"/>
        <w:numPr>
          <w:ilvl w:val="0"/>
          <w:numId w:val="1"/>
        </w:numPr>
        <w:spacing w:line="360" w:lineRule="auto"/>
      </w:pPr>
      <w:r>
        <w:t>Number of employees work in a branch, and a branch has several employees (</w:t>
      </w:r>
      <w:r w:rsidR="53C257FB">
        <w:t>one to many</w:t>
      </w:r>
      <w:r>
        <w:t>)</w:t>
      </w:r>
      <w:r w:rsidR="1F51AFF9">
        <w:t>.</w:t>
      </w:r>
    </w:p>
    <w:p w14:paraId="74075B39" w14:textId="091D8F28" w:rsidR="008C79FE" w:rsidRPr="00467B5E" w:rsidRDefault="1F51AFF9" w:rsidP="00B57DCD">
      <w:pPr>
        <w:pStyle w:val="ListParagraph"/>
        <w:numPr>
          <w:ilvl w:val="0"/>
          <w:numId w:val="1"/>
        </w:numPr>
        <w:spacing w:line="360" w:lineRule="auto"/>
      </w:pPr>
      <w:r>
        <w:t xml:space="preserve">Each branch has various </w:t>
      </w:r>
      <w:r w:rsidR="462A8E66">
        <w:t>customers,</w:t>
      </w:r>
      <w:r>
        <w:t xml:space="preserve"> </w:t>
      </w:r>
      <w:r w:rsidR="01AACB68">
        <w:t xml:space="preserve">but each customer </w:t>
      </w:r>
      <w:r w:rsidR="2C222582">
        <w:t>associates with one branch (one to many)</w:t>
      </w:r>
      <w:r w:rsidR="5E19FC1F">
        <w:t>.</w:t>
      </w:r>
    </w:p>
    <w:p w14:paraId="29E94C7E" w14:textId="48EAACCF" w:rsidR="008C79FE" w:rsidRPr="00467B5E" w:rsidRDefault="5E19FC1F" w:rsidP="00B57DCD">
      <w:pPr>
        <w:pStyle w:val="ListParagraph"/>
        <w:numPr>
          <w:ilvl w:val="0"/>
          <w:numId w:val="1"/>
        </w:numPr>
        <w:spacing w:line="360" w:lineRule="auto"/>
      </w:pPr>
      <w:r>
        <w:t xml:space="preserve">Each customer may request many plans, and each plan belongs to a </w:t>
      </w:r>
      <w:r w:rsidR="2499CC73">
        <w:t>customer (one to many).</w:t>
      </w:r>
    </w:p>
    <w:p w14:paraId="46A7DE12" w14:textId="3587F0AA" w:rsidR="008C79FE" w:rsidRPr="00467B5E" w:rsidRDefault="6DBA12D4" w:rsidP="00B57DCD">
      <w:pPr>
        <w:pStyle w:val="ListParagraph"/>
        <w:numPr>
          <w:ilvl w:val="0"/>
          <w:numId w:val="1"/>
        </w:numPr>
        <w:spacing w:line="360" w:lineRule="auto"/>
      </w:pPr>
      <w:r>
        <w:t xml:space="preserve">Many customers have many </w:t>
      </w:r>
      <w:bookmarkStart w:id="7" w:name="_Int_ZMDrZwFI"/>
      <w:r>
        <w:t>plan</w:t>
      </w:r>
      <w:bookmarkEnd w:id="7"/>
      <w:r>
        <w:t xml:space="preserve"> payments (many to many).</w:t>
      </w:r>
    </w:p>
    <w:p w14:paraId="07961E24" w14:textId="61970117" w:rsidR="008C79FE" w:rsidRDefault="008C79FE" w:rsidP="476B81C2">
      <w:pPr>
        <w:pStyle w:val="Heading1"/>
        <w:rPr>
          <w:b/>
          <w:bCs/>
          <w:color w:val="000000" w:themeColor="text1"/>
          <w:sz w:val="28"/>
          <w:szCs w:val="28"/>
        </w:rPr>
      </w:pPr>
    </w:p>
    <w:p w14:paraId="25E9DEB7" w14:textId="77777777" w:rsidR="00F34A1A" w:rsidRDefault="00F34A1A" w:rsidP="00F34A1A"/>
    <w:p w14:paraId="7FA459FD" w14:textId="77777777" w:rsidR="00F34A1A" w:rsidRDefault="00F34A1A" w:rsidP="00F34A1A"/>
    <w:p w14:paraId="5C29B33C" w14:textId="77777777" w:rsidR="00F34A1A" w:rsidRDefault="00F34A1A" w:rsidP="00F34A1A"/>
    <w:p w14:paraId="78FDF0DB" w14:textId="77777777" w:rsidR="00F34A1A" w:rsidRDefault="00F34A1A" w:rsidP="00F34A1A"/>
    <w:p w14:paraId="00A470F3" w14:textId="77777777" w:rsidR="00F34A1A" w:rsidRDefault="00F34A1A" w:rsidP="00F34A1A"/>
    <w:p w14:paraId="79DADC40" w14:textId="77777777" w:rsidR="00F34A1A" w:rsidRDefault="00F34A1A" w:rsidP="00F34A1A"/>
    <w:p w14:paraId="7459C6CC" w14:textId="77777777" w:rsidR="00F34A1A" w:rsidRDefault="00F34A1A" w:rsidP="00F34A1A"/>
    <w:p w14:paraId="7FCBDB26" w14:textId="77777777" w:rsidR="00F34A1A" w:rsidRDefault="00F34A1A" w:rsidP="00F34A1A"/>
    <w:p w14:paraId="7B68FFCF" w14:textId="77777777" w:rsidR="00F34A1A" w:rsidRDefault="00F34A1A" w:rsidP="00F34A1A"/>
    <w:p w14:paraId="7390FC52" w14:textId="77777777" w:rsidR="00F34A1A" w:rsidRDefault="00F34A1A" w:rsidP="00F34A1A"/>
    <w:p w14:paraId="5989643C" w14:textId="77777777" w:rsidR="00F34A1A" w:rsidRDefault="00F34A1A" w:rsidP="00F34A1A"/>
    <w:p w14:paraId="4F418F0E" w14:textId="77777777" w:rsidR="00F34A1A" w:rsidRPr="00F34A1A" w:rsidRDefault="00F34A1A" w:rsidP="00F34A1A"/>
    <w:p w14:paraId="4F471EA0" w14:textId="70EBCDFB" w:rsidR="008C79FE" w:rsidRPr="00467B5E" w:rsidRDefault="00B57DCD" w:rsidP="00262867">
      <w:pPr>
        <w:pStyle w:val="Heading1"/>
        <w:rPr>
          <w:b/>
          <w:bCs/>
          <w:color w:val="000000" w:themeColor="text1"/>
          <w:sz w:val="28"/>
          <w:szCs w:val="28"/>
        </w:rPr>
      </w:pPr>
      <w:bookmarkStart w:id="8" w:name="_Toc135593869"/>
      <w:r>
        <w:rPr>
          <w:b/>
          <w:bCs/>
          <w:color w:val="000000" w:themeColor="text1"/>
          <w:sz w:val="28"/>
          <w:szCs w:val="28"/>
        </w:rPr>
        <w:lastRenderedPageBreak/>
        <w:t>5</w:t>
      </w:r>
      <w:r w:rsidR="00E75813" w:rsidRPr="00467B5E">
        <w:rPr>
          <w:b/>
          <w:bCs/>
          <w:color w:val="000000" w:themeColor="text1"/>
          <w:sz w:val="28"/>
          <w:szCs w:val="28"/>
        </w:rPr>
        <w:t>-</w:t>
      </w:r>
      <w:r w:rsidR="00382C32" w:rsidRPr="00467B5E">
        <w:rPr>
          <w:b/>
          <w:bCs/>
          <w:color w:val="000000" w:themeColor="text1"/>
          <w:sz w:val="28"/>
          <w:szCs w:val="28"/>
        </w:rPr>
        <w:t xml:space="preserve">Creating tables in </w:t>
      </w:r>
      <w:r w:rsidR="008C79FE" w:rsidRPr="00467B5E">
        <w:rPr>
          <w:b/>
          <w:bCs/>
          <w:color w:val="000000" w:themeColor="text1"/>
          <w:sz w:val="28"/>
          <w:szCs w:val="28"/>
        </w:rPr>
        <w:t>SQL Live:</w:t>
      </w:r>
      <w:bookmarkEnd w:id="8"/>
    </w:p>
    <w:p w14:paraId="450BAF2E" w14:textId="77777777" w:rsidR="00E91401" w:rsidRPr="00373BA9" w:rsidRDefault="00E91401" w:rsidP="00E91401">
      <w:pPr>
        <w:spacing w:line="360" w:lineRule="auto"/>
        <w:rPr>
          <w:b/>
          <w:bCs/>
          <w:sz w:val="28"/>
          <w:szCs w:val="28"/>
        </w:rPr>
      </w:pPr>
    </w:p>
    <w:p w14:paraId="0AF34DB8" w14:textId="463DB688" w:rsidR="00CF04B6" w:rsidRPr="00CF04B6" w:rsidRDefault="00152DA6" w:rsidP="00E85C41">
      <w:pPr>
        <w:spacing w:line="360" w:lineRule="auto"/>
        <w:rPr>
          <w:b/>
          <w:bCs/>
        </w:rPr>
      </w:pPr>
      <w:r>
        <w:rPr>
          <w:b/>
          <w:bCs/>
        </w:rPr>
        <w:t>-</w:t>
      </w:r>
      <w:r w:rsidR="00CF04B6" w:rsidRPr="00CF04B6">
        <w:rPr>
          <w:b/>
          <w:bCs/>
        </w:rPr>
        <w:t>Department table:</w:t>
      </w:r>
    </w:p>
    <w:p w14:paraId="7DB778D3" w14:textId="77777777" w:rsidR="00373BA9" w:rsidRDefault="00373BA9" w:rsidP="00E85C41">
      <w:pPr>
        <w:spacing w:line="360" w:lineRule="auto"/>
      </w:pPr>
      <w:r>
        <w:t>CREATE TABLE department (</w:t>
      </w:r>
    </w:p>
    <w:p w14:paraId="02A33CC7" w14:textId="77777777" w:rsidR="00373BA9" w:rsidRDefault="00373BA9" w:rsidP="00E85C41">
      <w:pPr>
        <w:spacing w:line="360" w:lineRule="auto"/>
      </w:pPr>
      <w:r>
        <w:t xml:space="preserve">  department_id NUMBER PRIMARY KEY,</w:t>
      </w:r>
    </w:p>
    <w:p w14:paraId="4B5F572A" w14:textId="77777777" w:rsidR="00373BA9" w:rsidRDefault="00373BA9" w:rsidP="00E85C41">
      <w:pPr>
        <w:spacing w:line="360" w:lineRule="auto"/>
      </w:pPr>
      <w:r>
        <w:t xml:space="preserve">  department_name VARCHAR2(50) NOT NULL,</w:t>
      </w:r>
    </w:p>
    <w:p w14:paraId="239FBAEE" w14:textId="77777777" w:rsidR="00373BA9" w:rsidRDefault="00373BA9" w:rsidP="00E85C41">
      <w:pPr>
        <w:spacing w:line="360" w:lineRule="auto"/>
      </w:pPr>
      <w:r>
        <w:t xml:space="preserve">  num_of_employees NUMBER  </w:t>
      </w:r>
    </w:p>
    <w:p w14:paraId="41D310AE" w14:textId="77777777" w:rsidR="00373BA9" w:rsidRDefault="00373BA9" w:rsidP="00E85C41">
      <w:pPr>
        <w:spacing w:line="360" w:lineRule="auto"/>
      </w:pPr>
      <w:r>
        <w:t>);</w:t>
      </w:r>
    </w:p>
    <w:p w14:paraId="259BD0AF" w14:textId="2F28E586" w:rsidR="476B81C2" w:rsidRDefault="476B81C2" w:rsidP="476B81C2">
      <w:pPr>
        <w:spacing w:line="360" w:lineRule="auto"/>
        <w:rPr>
          <w:b/>
          <w:bCs/>
        </w:rPr>
      </w:pPr>
    </w:p>
    <w:p w14:paraId="7D520A92" w14:textId="77777777" w:rsidR="00F34A1A" w:rsidRDefault="00F34A1A" w:rsidP="476B81C2">
      <w:pPr>
        <w:spacing w:line="360" w:lineRule="auto"/>
        <w:rPr>
          <w:b/>
          <w:bCs/>
        </w:rPr>
      </w:pPr>
    </w:p>
    <w:p w14:paraId="03E02EC3" w14:textId="57E5A70C" w:rsidR="00CF04B6" w:rsidRPr="005E0E73" w:rsidRDefault="00152DA6" w:rsidP="00E85C41">
      <w:pPr>
        <w:spacing w:line="360" w:lineRule="auto"/>
        <w:rPr>
          <w:b/>
          <w:bCs/>
        </w:rPr>
      </w:pPr>
      <w:r>
        <w:rPr>
          <w:b/>
          <w:bCs/>
        </w:rPr>
        <w:t>-</w:t>
      </w:r>
      <w:r w:rsidR="005E0E73" w:rsidRPr="005E0E73">
        <w:rPr>
          <w:b/>
          <w:bCs/>
        </w:rPr>
        <w:t>Project table:</w:t>
      </w:r>
    </w:p>
    <w:p w14:paraId="31D9E288" w14:textId="77777777" w:rsidR="00373BA9" w:rsidRDefault="00373BA9" w:rsidP="00E85C41">
      <w:pPr>
        <w:spacing w:line="360" w:lineRule="auto"/>
      </w:pPr>
      <w:r>
        <w:t>CREATE TABLE project (</w:t>
      </w:r>
    </w:p>
    <w:p w14:paraId="0ED453E6" w14:textId="77777777" w:rsidR="00373BA9" w:rsidRDefault="00373BA9" w:rsidP="00E85C41">
      <w:pPr>
        <w:spacing w:line="360" w:lineRule="auto"/>
      </w:pPr>
      <w:r>
        <w:t xml:space="preserve">  project_id NUMBER PRIMARY KEY,</w:t>
      </w:r>
    </w:p>
    <w:p w14:paraId="02A365E4" w14:textId="77777777" w:rsidR="00373BA9" w:rsidRDefault="00373BA9" w:rsidP="00E85C41">
      <w:pPr>
        <w:spacing w:line="360" w:lineRule="auto"/>
      </w:pPr>
      <w:r>
        <w:t xml:space="preserve">  project_name VARCHAR2(50) NOT NULL,</w:t>
      </w:r>
    </w:p>
    <w:p w14:paraId="51888C4E" w14:textId="77777777" w:rsidR="00373BA9" w:rsidRDefault="00373BA9" w:rsidP="00E85C41">
      <w:pPr>
        <w:spacing w:line="360" w:lineRule="auto"/>
      </w:pPr>
      <w:r>
        <w:t xml:space="preserve">  project_Location VARCHAR2(50) NOT NULL,</w:t>
      </w:r>
    </w:p>
    <w:p w14:paraId="7E7B7A2E" w14:textId="77777777" w:rsidR="00373BA9" w:rsidRDefault="00373BA9" w:rsidP="00E85C41">
      <w:pPr>
        <w:spacing w:line="360" w:lineRule="auto"/>
      </w:pPr>
      <w:r>
        <w:t xml:space="preserve">  department_id NUMBER,  </w:t>
      </w:r>
    </w:p>
    <w:p w14:paraId="620B327E" w14:textId="77777777" w:rsidR="00373BA9" w:rsidRDefault="00373BA9" w:rsidP="00E85C41">
      <w:pPr>
        <w:spacing w:line="360" w:lineRule="auto"/>
      </w:pPr>
      <w:r>
        <w:t xml:space="preserve">  FOREIGN KEY (department_id) REFERENCES department(department_id)</w:t>
      </w:r>
    </w:p>
    <w:p w14:paraId="629CE84F" w14:textId="77777777" w:rsidR="00373BA9" w:rsidRDefault="00373BA9" w:rsidP="00E85C41">
      <w:pPr>
        <w:spacing w:line="360" w:lineRule="auto"/>
      </w:pPr>
      <w:r>
        <w:t>);</w:t>
      </w:r>
    </w:p>
    <w:p w14:paraId="3791EDF2" w14:textId="0572A671" w:rsidR="005E16DA" w:rsidRDefault="005E16DA" w:rsidP="00E85C41">
      <w:pPr>
        <w:spacing w:line="360" w:lineRule="auto"/>
      </w:pPr>
    </w:p>
    <w:p w14:paraId="7FA1DB00" w14:textId="77777777" w:rsidR="00F34A1A" w:rsidRDefault="00F34A1A" w:rsidP="00E85C41">
      <w:pPr>
        <w:spacing w:line="360" w:lineRule="auto"/>
      </w:pPr>
    </w:p>
    <w:p w14:paraId="7624548C" w14:textId="77777777" w:rsidR="00F34A1A" w:rsidRDefault="00F34A1A" w:rsidP="00E85C41">
      <w:pPr>
        <w:spacing w:line="360" w:lineRule="auto"/>
      </w:pPr>
    </w:p>
    <w:p w14:paraId="43A909BF" w14:textId="77777777" w:rsidR="00F34A1A" w:rsidRDefault="00F34A1A" w:rsidP="00E85C41">
      <w:pPr>
        <w:spacing w:line="360" w:lineRule="auto"/>
      </w:pPr>
    </w:p>
    <w:p w14:paraId="44AA3B09" w14:textId="77777777" w:rsidR="00F34A1A" w:rsidRDefault="00F34A1A" w:rsidP="00E85C41">
      <w:pPr>
        <w:spacing w:line="360" w:lineRule="auto"/>
      </w:pPr>
    </w:p>
    <w:p w14:paraId="24B8783A" w14:textId="77777777" w:rsidR="00F34A1A" w:rsidRDefault="00F34A1A" w:rsidP="00E85C41">
      <w:pPr>
        <w:spacing w:line="360" w:lineRule="auto"/>
      </w:pPr>
    </w:p>
    <w:p w14:paraId="315D5CC9" w14:textId="77777777" w:rsidR="00F34A1A" w:rsidRDefault="00F34A1A" w:rsidP="00E85C41">
      <w:pPr>
        <w:spacing w:line="360" w:lineRule="auto"/>
      </w:pPr>
    </w:p>
    <w:p w14:paraId="2A244804" w14:textId="77777777" w:rsidR="00F34A1A" w:rsidRDefault="00F34A1A" w:rsidP="00E85C41">
      <w:pPr>
        <w:spacing w:line="360" w:lineRule="auto"/>
      </w:pPr>
    </w:p>
    <w:p w14:paraId="01395165" w14:textId="77777777" w:rsidR="00F34A1A" w:rsidRDefault="00F34A1A" w:rsidP="00E85C41">
      <w:pPr>
        <w:spacing w:line="360" w:lineRule="auto"/>
      </w:pPr>
    </w:p>
    <w:p w14:paraId="4A462B5D" w14:textId="77777777" w:rsidR="00F34A1A" w:rsidRDefault="00F34A1A" w:rsidP="00E85C41">
      <w:pPr>
        <w:spacing w:line="360" w:lineRule="auto"/>
      </w:pPr>
    </w:p>
    <w:p w14:paraId="243D04DD" w14:textId="77777777" w:rsidR="00F34A1A" w:rsidRDefault="00F34A1A" w:rsidP="00E85C41">
      <w:pPr>
        <w:spacing w:line="360" w:lineRule="auto"/>
      </w:pPr>
    </w:p>
    <w:p w14:paraId="6E70BFD0" w14:textId="77777777" w:rsidR="00F34A1A" w:rsidRDefault="00F34A1A" w:rsidP="00E85C41">
      <w:pPr>
        <w:spacing w:line="360" w:lineRule="auto"/>
        <w:rPr>
          <w:b/>
          <w:bCs/>
        </w:rPr>
      </w:pPr>
    </w:p>
    <w:p w14:paraId="7725AF05" w14:textId="3DBF839F" w:rsidR="005E0E73" w:rsidRPr="005E0E73" w:rsidRDefault="00152DA6" w:rsidP="00E85C41">
      <w:pPr>
        <w:spacing w:line="360" w:lineRule="auto"/>
        <w:rPr>
          <w:b/>
          <w:bCs/>
        </w:rPr>
      </w:pPr>
      <w:r>
        <w:rPr>
          <w:b/>
          <w:bCs/>
        </w:rPr>
        <w:t>-</w:t>
      </w:r>
      <w:r w:rsidR="005E0E73" w:rsidRPr="005E0E73">
        <w:rPr>
          <w:b/>
          <w:bCs/>
        </w:rPr>
        <w:t>Employee table:</w:t>
      </w:r>
    </w:p>
    <w:p w14:paraId="7B93A234" w14:textId="77777777" w:rsidR="00373BA9" w:rsidRDefault="00373BA9" w:rsidP="00E85C41">
      <w:pPr>
        <w:spacing w:line="360" w:lineRule="auto"/>
      </w:pPr>
      <w:r>
        <w:t>CREATE TABLE employee (</w:t>
      </w:r>
    </w:p>
    <w:p w14:paraId="69C2A6F7" w14:textId="77777777" w:rsidR="00373BA9" w:rsidRDefault="00373BA9" w:rsidP="00E85C41">
      <w:pPr>
        <w:spacing w:line="360" w:lineRule="auto"/>
      </w:pPr>
      <w:r>
        <w:t xml:space="preserve">  employee_id NUMBER PRIMARY KEY,</w:t>
      </w:r>
    </w:p>
    <w:p w14:paraId="6B8C3828" w14:textId="77777777" w:rsidR="00373BA9" w:rsidRDefault="00373BA9" w:rsidP="00E85C41">
      <w:pPr>
        <w:spacing w:line="360" w:lineRule="auto"/>
      </w:pPr>
      <w:r>
        <w:t xml:space="preserve">  first_name VARCHAR2(50) NOT NULL,</w:t>
      </w:r>
    </w:p>
    <w:p w14:paraId="7D533BFB" w14:textId="77777777" w:rsidR="00373BA9" w:rsidRDefault="00373BA9" w:rsidP="00E85C41">
      <w:pPr>
        <w:spacing w:line="360" w:lineRule="auto"/>
      </w:pPr>
      <w:r>
        <w:t xml:space="preserve">  last_name VARCHAR2(50) NOT NULL,</w:t>
      </w:r>
    </w:p>
    <w:p w14:paraId="7D310A49" w14:textId="77777777" w:rsidR="00373BA9" w:rsidRDefault="00373BA9" w:rsidP="00E85C41">
      <w:pPr>
        <w:spacing w:line="360" w:lineRule="auto"/>
      </w:pPr>
      <w:r>
        <w:t xml:space="preserve">  seconed_name VARCHAR2(50) NOT NULL,</w:t>
      </w:r>
    </w:p>
    <w:p w14:paraId="5D648755" w14:textId="77777777" w:rsidR="00373BA9" w:rsidRDefault="00373BA9" w:rsidP="00E85C41">
      <w:pPr>
        <w:spacing w:line="360" w:lineRule="auto"/>
      </w:pPr>
      <w:r>
        <w:t xml:space="preserve">  address VARCHAR2(100),</w:t>
      </w:r>
    </w:p>
    <w:p w14:paraId="74A8A89C" w14:textId="77777777" w:rsidR="00373BA9" w:rsidRDefault="00373BA9" w:rsidP="00E85C41">
      <w:pPr>
        <w:spacing w:line="360" w:lineRule="auto"/>
      </w:pPr>
      <w:r>
        <w:t xml:space="preserve">  job_title VARCHAR2(20),</w:t>
      </w:r>
    </w:p>
    <w:p w14:paraId="0559559F" w14:textId="77777777" w:rsidR="00373BA9" w:rsidRDefault="00373BA9" w:rsidP="00E85C41">
      <w:pPr>
        <w:spacing w:line="360" w:lineRule="auto"/>
      </w:pPr>
      <w:r>
        <w:t xml:space="preserve">  department VARCHAR2(50),  </w:t>
      </w:r>
    </w:p>
    <w:p w14:paraId="4F366C6F" w14:textId="77777777" w:rsidR="00373BA9" w:rsidRDefault="00373BA9" w:rsidP="00E85C41">
      <w:pPr>
        <w:spacing w:line="360" w:lineRule="auto"/>
      </w:pPr>
      <w:r>
        <w:t xml:space="preserve">  sex VARCHAR2(10),</w:t>
      </w:r>
    </w:p>
    <w:p w14:paraId="75EAB696" w14:textId="77777777" w:rsidR="00373BA9" w:rsidRDefault="00373BA9" w:rsidP="00E85C41">
      <w:pPr>
        <w:spacing w:line="360" w:lineRule="auto"/>
      </w:pPr>
      <w:r>
        <w:t xml:space="preserve">  salary NUMBER,</w:t>
      </w:r>
    </w:p>
    <w:p w14:paraId="486B97A5" w14:textId="77777777" w:rsidR="00373BA9" w:rsidRDefault="00373BA9" w:rsidP="00E85C41">
      <w:pPr>
        <w:spacing w:line="360" w:lineRule="auto"/>
      </w:pPr>
      <w:r>
        <w:t xml:space="preserve">  department_id NUMBER,</w:t>
      </w:r>
    </w:p>
    <w:p w14:paraId="62A57838" w14:textId="77777777" w:rsidR="00373BA9" w:rsidRDefault="00373BA9" w:rsidP="00E85C41">
      <w:pPr>
        <w:spacing w:line="360" w:lineRule="auto"/>
      </w:pPr>
      <w:r>
        <w:t xml:space="preserve">  FOREIGN KEY (department_id) REFERENCES department(department_id)</w:t>
      </w:r>
    </w:p>
    <w:p w14:paraId="0101F00A" w14:textId="77777777" w:rsidR="00373BA9" w:rsidRDefault="00373BA9" w:rsidP="00E85C41">
      <w:pPr>
        <w:spacing w:line="360" w:lineRule="auto"/>
      </w:pPr>
      <w:r>
        <w:t>);</w:t>
      </w:r>
    </w:p>
    <w:p w14:paraId="6A48C08F" w14:textId="77777777" w:rsidR="00AD6680" w:rsidRDefault="00AD6680" w:rsidP="00E85C41">
      <w:pPr>
        <w:spacing w:line="360" w:lineRule="auto"/>
        <w:rPr>
          <w:ins w:id="9" w:author="{5BEE6AE8-88C9-475D-B84A-CB67AD39A906}" w:date="2023-05-21T15:18:00Z"/>
          <w:b/>
          <w:bCs/>
        </w:rPr>
      </w:pPr>
    </w:p>
    <w:p w14:paraId="58D8EC82" w14:textId="477762BD" w:rsidR="005E0E73" w:rsidRPr="005E0E73" w:rsidRDefault="00152DA6" w:rsidP="00E85C41">
      <w:pPr>
        <w:spacing w:line="360" w:lineRule="auto"/>
        <w:rPr>
          <w:b/>
          <w:bCs/>
        </w:rPr>
      </w:pPr>
      <w:r>
        <w:rPr>
          <w:b/>
          <w:bCs/>
        </w:rPr>
        <w:t>-</w:t>
      </w:r>
      <w:r w:rsidR="005E0E73" w:rsidRPr="005E0E73">
        <w:rPr>
          <w:b/>
          <w:bCs/>
        </w:rPr>
        <w:t>Branch table:</w:t>
      </w:r>
    </w:p>
    <w:p w14:paraId="505C1F0E" w14:textId="77777777" w:rsidR="00373BA9" w:rsidRDefault="00373BA9" w:rsidP="00E85C41">
      <w:pPr>
        <w:spacing w:line="360" w:lineRule="auto"/>
      </w:pPr>
      <w:r>
        <w:t>CREATE TABLE branch (</w:t>
      </w:r>
    </w:p>
    <w:p w14:paraId="792043EF" w14:textId="77777777" w:rsidR="00373BA9" w:rsidRDefault="00373BA9" w:rsidP="00E85C41">
      <w:pPr>
        <w:spacing w:line="360" w:lineRule="auto"/>
      </w:pPr>
      <w:r>
        <w:t xml:space="preserve">  branch_id NUMBER PRIMARY KEY,</w:t>
      </w:r>
    </w:p>
    <w:p w14:paraId="65DB1E95" w14:textId="77777777" w:rsidR="00373BA9" w:rsidRDefault="00373BA9" w:rsidP="00E85C41">
      <w:pPr>
        <w:spacing w:line="360" w:lineRule="auto"/>
      </w:pPr>
      <w:r>
        <w:t xml:space="preserve">  branch_name VARCHAR2(50) NOT NULL,</w:t>
      </w:r>
    </w:p>
    <w:p w14:paraId="22313696" w14:textId="77777777" w:rsidR="00373BA9" w:rsidRDefault="00373BA9" w:rsidP="00E85C41">
      <w:pPr>
        <w:spacing w:line="360" w:lineRule="auto"/>
      </w:pPr>
      <w:r>
        <w:t xml:space="preserve">  city VARCHAR2(50),</w:t>
      </w:r>
    </w:p>
    <w:p w14:paraId="5507E704" w14:textId="77777777" w:rsidR="00373BA9" w:rsidRDefault="00373BA9" w:rsidP="00E85C41">
      <w:pPr>
        <w:spacing w:line="360" w:lineRule="auto"/>
      </w:pPr>
      <w:r>
        <w:t xml:space="preserve">  zipcode VARCHAR2(50)</w:t>
      </w:r>
    </w:p>
    <w:p w14:paraId="2FC95E17" w14:textId="674784FE" w:rsidR="005E0E73" w:rsidRDefault="00373BA9" w:rsidP="00E91401">
      <w:pPr>
        <w:spacing w:line="360" w:lineRule="auto"/>
      </w:pPr>
      <w:r>
        <w:t>);</w:t>
      </w:r>
    </w:p>
    <w:p w14:paraId="61DD1D1F" w14:textId="77777777" w:rsidR="00373BA9" w:rsidRDefault="00373BA9" w:rsidP="00E85C41">
      <w:pPr>
        <w:spacing w:line="360" w:lineRule="auto"/>
      </w:pPr>
    </w:p>
    <w:p w14:paraId="47A4A8C5" w14:textId="77777777" w:rsidR="005E16DA" w:rsidRDefault="005E16DA" w:rsidP="00E85C41">
      <w:pPr>
        <w:spacing w:line="360" w:lineRule="auto"/>
      </w:pPr>
    </w:p>
    <w:p w14:paraId="6CDC4796" w14:textId="77777777" w:rsidR="005E16DA" w:rsidRDefault="005E16DA" w:rsidP="00E85C41">
      <w:pPr>
        <w:spacing w:line="360" w:lineRule="auto"/>
      </w:pPr>
    </w:p>
    <w:p w14:paraId="4D51D1BD" w14:textId="77777777" w:rsidR="005E16DA" w:rsidRDefault="005E16DA" w:rsidP="00E85C41">
      <w:pPr>
        <w:spacing w:line="360" w:lineRule="auto"/>
      </w:pPr>
    </w:p>
    <w:p w14:paraId="21BF6E52" w14:textId="77777777" w:rsidR="005E16DA" w:rsidRDefault="005E16DA" w:rsidP="00E85C41">
      <w:pPr>
        <w:spacing w:line="360" w:lineRule="auto"/>
      </w:pPr>
    </w:p>
    <w:p w14:paraId="0FEE55DA" w14:textId="77777777" w:rsidR="005E16DA" w:rsidRDefault="005E16DA" w:rsidP="00E85C41">
      <w:pPr>
        <w:spacing w:line="360" w:lineRule="auto"/>
      </w:pPr>
    </w:p>
    <w:p w14:paraId="17216A8C" w14:textId="77777777" w:rsidR="005E16DA" w:rsidRDefault="005E16DA" w:rsidP="00E85C41">
      <w:pPr>
        <w:spacing w:line="360" w:lineRule="auto"/>
      </w:pPr>
    </w:p>
    <w:p w14:paraId="29FCFA0A" w14:textId="5A32FDF5" w:rsidR="005E0E73" w:rsidRPr="00FB5D0E" w:rsidRDefault="00152DA6" w:rsidP="00E85C41">
      <w:pPr>
        <w:spacing w:line="360" w:lineRule="auto"/>
        <w:rPr>
          <w:b/>
          <w:bCs/>
        </w:rPr>
      </w:pPr>
      <w:r>
        <w:rPr>
          <w:b/>
          <w:bCs/>
        </w:rPr>
        <w:t>-</w:t>
      </w:r>
      <w:r w:rsidR="00FB5D0E" w:rsidRPr="00FB5D0E">
        <w:rPr>
          <w:b/>
          <w:bCs/>
        </w:rPr>
        <w:t>D</w:t>
      </w:r>
      <w:r w:rsidR="005E0E73" w:rsidRPr="00FB5D0E">
        <w:rPr>
          <w:b/>
          <w:bCs/>
        </w:rPr>
        <w:t>ependen</w:t>
      </w:r>
      <w:r w:rsidR="00FB5D0E" w:rsidRPr="00FB5D0E">
        <w:rPr>
          <w:b/>
          <w:bCs/>
        </w:rPr>
        <w:t>t table:</w:t>
      </w:r>
    </w:p>
    <w:p w14:paraId="7AB310A4" w14:textId="5B2B5F89" w:rsidR="00373BA9" w:rsidRDefault="00373BA9" w:rsidP="00E85C41">
      <w:pPr>
        <w:spacing w:line="360" w:lineRule="auto"/>
      </w:pPr>
      <w:r>
        <w:t>CREATE TABLE dependent (</w:t>
      </w:r>
    </w:p>
    <w:p w14:paraId="42925060" w14:textId="77777777" w:rsidR="00373BA9" w:rsidRDefault="00373BA9" w:rsidP="00E85C41">
      <w:pPr>
        <w:spacing w:line="360" w:lineRule="auto"/>
      </w:pPr>
      <w:r>
        <w:t xml:space="preserve">  dependent_id NUMBER PRIMARY KEY,</w:t>
      </w:r>
    </w:p>
    <w:p w14:paraId="022242D4" w14:textId="77777777" w:rsidR="00373BA9" w:rsidRDefault="00373BA9" w:rsidP="00E85C41">
      <w:pPr>
        <w:spacing w:line="360" w:lineRule="auto"/>
      </w:pPr>
      <w:r>
        <w:t xml:space="preserve">  first_name VARCHAR2(50) NOT NULL,</w:t>
      </w:r>
    </w:p>
    <w:p w14:paraId="776A6B38" w14:textId="77777777" w:rsidR="00373BA9" w:rsidRDefault="00373BA9" w:rsidP="00E85C41">
      <w:pPr>
        <w:spacing w:line="360" w:lineRule="auto"/>
      </w:pPr>
      <w:r>
        <w:t xml:space="preserve">  seconed_name VARCHAR2(50),   </w:t>
      </w:r>
    </w:p>
    <w:p w14:paraId="48A049FE" w14:textId="77777777" w:rsidR="00373BA9" w:rsidRDefault="00373BA9" w:rsidP="00E85C41">
      <w:pPr>
        <w:spacing w:line="360" w:lineRule="auto"/>
      </w:pPr>
      <w:r>
        <w:t xml:space="preserve">  last_name VARCHAR2(50) NOT NULL,</w:t>
      </w:r>
    </w:p>
    <w:p w14:paraId="48436F69" w14:textId="77777777" w:rsidR="00373BA9" w:rsidRDefault="00373BA9" w:rsidP="00E85C41">
      <w:pPr>
        <w:spacing w:line="360" w:lineRule="auto"/>
      </w:pPr>
      <w:r>
        <w:t xml:space="preserve">  relationship VARCHAR2(50),</w:t>
      </w:r>
    </w:p>
    <w:p w14:paraId="5E15FCB0" w14:textId="77777777" w:rsidR="00373BA9" w:rsidRDefault="00373BA9" w:rsidP="00E85C41">
      <w:pPr>
        <w:spacing w:line="360" w:lineRule="auto"/>
      </w:pPr>
      <w:r>
        <w:t xml:space="preserve">  employee_id NUMBER,</w:t>
      </w:r>
    </w:p>
    <w:p w14:paraId="0C8BDB36" w14:textId="77777777" w:rsidR="00373BA9" w:rsidRDefault="00373BA9" w:rsidP="00E85C41">
      <w:pPr>
        <w:spacing w:line="360" w:lineRule="auto"/>
      </w:pPr>
      <w:r>
        <w:t xml:space="preserve">  FOREIGN KEY (employee_id) REFERENCES employee(employee_id)</w:t>
      </w:r>
    </w:p>
    <w:p w14:paraId="6C654FFA" w14:textId="77777777" w:rsidR="00373BA9" w:rsidRDefault="00373BA9" w:rsidP="00E85C41">
      <w:pPr>
        <w:spacing w:line="360" w:lineRule="auto"/>
      </w:pPr>
      <w:r>
        <w:t>);</w:t>
      </w:r>
    </w:p>
    <w:p w14:paraId="05BA0DDA" w14:textId="77777777" w:rsidR="00373BA9" w:rsidRDefault="00373BA9" w:rsidP="00E85C41">
      <w:pPr>
        <w:spacing w:line="360" w:lineRule="auto"/>
      </w:pPr>
    </w:p>
    <w:p w14:paraId="12B1439F" w14:textId="60B04BE3" w:rsidR="476B81C2" w:rsidRDefault="476B81C2" w:rsidP="476B81C2">
      <w:pPr>
        <w:spacing w:line="360" w:lineRule="auto"/>
        <w:rPr>
          <w:b/>
          <w:bCs/>
        </w:rPr>
      </w:pPr>
    </w:p>
    <w:p w14:paraId="63563143" w14:textId="2326C677" w:rsidR="00FB5D0E" w:rsidRPr="0015477C" w:rsidRDefault="00152DA6" w:rsidP="00E85C41">
      <w:pPr>
        <w:spacing w:line="360" w:lineRule="auto"/>
        <w:rPr>
          <w:b/>
          <w:bCs/>
        </w:rPr>
      </w:pPr>
      <w:r>
        <w:rPr>
          <w:b/>
          <w:bCs/>
        </w:rPr>
        <w:t>-</w:t>
      </w:r>
      <w:r w:rsidR="00611205" w:rsidRPr="0015477C">
        <w:rPr>
          <w:b/>
          <w:bCs/>
        </w:rPr>
        <w:t>W</w:t>
      </w:r>
      <w:r w:rsidR="00FB5D0E" w:rsidRPr="0015477C">
        <w:rPr>
          <w:b/>
          <w:bCs/>
        </w:rPr>
        <w:t>orks</w:t>
      </w:r>
      <w:r w:rsidR="00611205" w:rsidRPr="0015477C">
        <w:rPr>
          <w:b/>
          <w:bCs/>
        </w:rPr>
        <w:t>_</w:t>
      </w:r>
      <w:r w:rsidR="0015477C" w:rsidRPr="0015477C">
        <w:rPr>
          <w:b/>
          <w:bCs/>
        </w:rPr>
        <w:t>on table:</w:t>
      </w:r>
    </w:p>
    <w:p w14:paraId="4DB22A8D" w14:textId="77777777" w:rsidR="00373BA9" w:rsidRDefault="00373BA9" w:rsidP="00E85C41">
      <w:pPr>
        <w:spacing w:line="360" w:lineRule="auto"/>
      </w:pPr>
      <w:r>
        <w:t>CREATE TABLE works_on (</w:t>
      </w:r>
    </w:p>
    <w:p w14:paraId="47175291" w14:textId="77777777" w:rsidR="00373BA9" w:rsidRDefault="00373BA9" w:rsidP="00E85C41">
      <w:pPr>
        <w:spacing w:line="360" w:lineRule="auto"/>
      </w:pPr>
      <w:r>
        <w:t xml:space="preserve">    employee_id NUMBER NOT NULL,</w:t>
      </w:r>
    </w:p>
    <w:p w14:paraId="64C75B5E" w14:textId="77777777" w:rsidR="00373BA9" w:rsidRDefault="00373BA9" w:rsidP="00E85C41">
      <w:pPr>
        <w:spacing w:line="360" w:lineRule="auto"/>
      </w:pPr>
      <w:r>
        <w:t xml:space="preserve">    project_id NUMBER NOT NULL,</w:t>
      </w:r>
    </w:p>
    <w:p w14:paraId="4F09050E" w14:textId="77777777" w:rsidR="00373BA9" w:rsidRDefault="00373BA9" w:rsidP="00E85C41">
      <w:pPr>
        <w:spacing w:line="360" w:lineRule="auto"/>
      </w:pPr>
      <w:r>
        <w:t xml:space="preserve">    start_date VARCHAR(50) NOT NULL,</w:t>
      </w:r>
    </w:p>
    <w:p w14:paraId="2813D71C" w14:textId="77777777" w:rsidR="00373BA9" w:rsidRDefault="00373BA9" w:rsidP="00E85C41">
      <w:pPr>
        <w:spacing w:line="360" w:lineRule="auto"/>
      </w:pPr>
      <w:r>
        <w:t xml:space="preserve">    end_date VARCHAR(50) NOT NULL,</w:t>
      </w:r>
    </w:p>
    <w:p w14:paraId="1C300BAA" w14:textId="77777777" w:rsidR="00373BA9" w:rsidRDefault="00373BA9" w:rsidP="00E85C41">
      <w:pPr>
        <w:spacing w:line="360" w:lineRule="auto"/>
      </w:pPr>
      <w:r>
        <w:t xml:space="preserve">    PRIMARY KEY (employee_id, project_id),</w:t>
      </w:r>
    </w:p>
    <w:p w14:paraId="7A3C3EF6" w14:textId="77777777" w:rsidR="00373BA9" w:rsidRDefault="00373BA9" w:rsidP="00E85C41">
      <w:pPr>
        <w:spacing w:line="360" w:lineRule="auto"/>
      </w:pPr>
      <w:r>
        <w:t xml:space="preserve">    FOREIGN KEY (employee_id) REFERENCES employee (employee_id),</w:t>
      </w:r>
    </w:p>
    <w:p w14:paraId="74486B22" w14:textId="77777777" w:rsidR="00373BA9" w:rsidRDefault="00373BA9" w:rsidP="00E85C41">
      <w:pPr>
        <w:spacing w:line="360" w:lineRule="auto"/>
      </w:pPr>
      <w:r>
        <w:t xml:space="preserve">   FOREIGN KEY (project_id) REFERENCES project (project_id)</w:t>
      </w:r>
    </w:p>
    <w:p w14:paraId="1942FCA7" w14:textId="77777777" w:rsidR="00373BA9" w:rsidRDefault="00373BA9" w:rsidP="00E85C41">
      <w:pPr>
        <w:spacing w:line="360" w:lineRule="auto"/>
      </w:pPr>
      <w:r>
        <w:t>);</w:t>
      </w:r>
    </w:p>
    <w:p w14:paraId="39E34B8A" w14:textId="77777777" w:rsidR="00373BA9" w:rsidRDefault="00373BA9" w:rsidP="00E85C41">
      <w:pPr>
        <w:spacing w:line="360" w:lineRule="auto"/>
      </w:pPr>
    </w:p>
    <w:p w14:paraId="651791D4" w14:textId="77777777" w:rsidR="005E16DA" w:rsidRDefault="005E16DA" w:rsidP="00E85C41">
      <w:pPr>
        <w:spacing w:line="360" w:lineRule="auto"/>
      </w:pPr>
    </w:p>
    <w:p w14:paraId="119AFD3F" w14:textId="77777777" w:rsidR="005E16DA" w:rsidRDefault="005E16DA" w:rsidP="00E85C41">
      <w:pPr>
        <w:spacing w:line="360" w:lineRule="auto"/>
      </w:pPr>
    </w:p>
    <w:p w14:paraId="3F7E68DE" w14:textId="77777777" w:rsidR="005E16DA" w:rsidRDefault="005E16DA" w:rsidP="00E85C41">
      <w:pPr>
        <w:spacing w:line="360" w:lineRule="auto"/>
      </w:pPr>
    </w:p>
    <w:p w14:paraId="1A89D900" w14:textId="77777777" w:rsidR="005E16DA" w:rsidRDefault="005E16DA" w:rsidP="00E85C41">
      <w:pPr>
        <w:spacing w:line="360" w:lineRule="auto"/>
      </w:pPr>
    </w:p>
    <w:p w14:paraId="0CD1AF67" w14:textId="77777777" w:rsidR="00F34A1A" w:rsidRDefault="00F34A1A" w:rsidP="00E85C41">
      <w:pPr>
        <w:spacing w:line="360" w:lineRule="auto"/>
      </w:pPr>
    </w:p>
    <w:p w14:paraId="6B3763E1" w14:textId="0BE289EB" w:rsidR="0015477C" w:rsidRPr="0015477C" w:rsidRDefault="00152DA6" w:rsidP="00E85C41">
      <w:pPr>
        <w:spacing w:line="360" w:lineRule="auto"/>
        <w:rPr>
          <w:b/>
          <w:bCs/>
        </w:rPr>
      </w:pPr>
      <w:r>
        <w:rPr>
          <w:b/>
          <w:bCs/>
        </w:rPr>
        <w:t>-</w:t>
      </w:r>
      <w:r w:rsidR="0015477C" w:rsidRPr="0015477C">
        <w:rPr>
          <w:b/>
          <w:bCs/>
        </w:rPr>
        <w:t>Manages table:</w:t>
      </w:r>
    </w:p>
    <w:p w14:paraId="5FD5C1CD" w14:textId="77777777" w:rsidR="00373BA9" w:rsidRDefault="00373BA9" w:rsidP="00E85C41">
      <w:pPr>
        <w:spacing w:line="360" w:lineRule="auto"/>
      </w:pPr>
      <w:r>
        <w:t>CREATE TABLE manages (</w:t>
      </w:r>
    </w:p>
    <w:p w14:paraId="2678B90E" w14:textId="77777777" w:rsidR="00373BA9" w:rsidRDefault="00373BA9" w:rsidP="00E85C41">
      <w:pPr>
        <w:spacing w:line="360" w:lineRule="auto"/>
      </w:pPr>
      <w:r>
        <w:t xml:space="preserve">    manager_id INT NOT NULL,</w:t>
      </w:r>
    </w:p>
    <w:p w14:paraId="006010ED" w14:textId="77777777" w:rsidR="00373BA9" w:rsidRDefault="00373BA9" w:rsidP="00E85C41">
      <w:pPr>
        <w:spacing w:line="360" w:lineRule="auto"/>
      </w:pPr>
      <w:r>
        <w:t xml:space="preserve">    department_id INT NOT NULL,</w:t>
      </w:r>
    </w:p>
    <w:p w14:paraId="0076087A" w14:textId="77777777" w:rsidR="00373BA9" w:rsidRDefault="00373BA9" w:rsidP="00E85C41">
      <w:pPr>
        <w:spacing w:line="360" w:lineRule="auto"/>
      </w:pPr>
      <w:r>
        <w:t xml:space="preserve">    appointment_date VARCHAR(50),</w:t>
      </w:r>
    </w:p>
    <w:p w14:paraId="4B2FE286" w14:textId="77777777" w:rsidR="00373BA9" w:rsidRDefault="00373BA9" w:rsidP="00E85C41">
      <w:pPr>
        <w:spacing w:line="360" w:lineRule="auto"/>
      </w:pPr>
      <w:r>
        <w:t xml:space="preserve">    PRIMARY KEY (manager_id, department_id),</w:t>
      </w:r>
    </w:p>
    <w:p w14:paraId="07120B5B" w14:textId="77777777" w:rsidR="00373BA9" w:rsidRDefault="00373BA9" w:rsidP="00E85C41">
      <w:pPr>
        <w:spacing w:line="360" w:lineRule="auto"/>
      </w:pPr>
      <w:r>
        <w:t xml:space="preserve">    FOREIGN KEY (manager_id) REFERENCES employee (employee_id),</w:t>
      </w:r>
    </w:p>
    <w:p w14:paraId="5A4A6498" w14:textId="77777777" w:rsidR="00373BA9" w:rsidRDefault="00373BA9" w:rsidP="00E85C41">
      <w:pPr>
        <w:spacing w:line="360" w:lineRule="auto"/>
      </w:pPr>
      <w:r>
        <w:t xml:space="preserve">    FOREIGN KEY (department_id) REFERENCES department (department_id)</w:t>
      </w:r>
    </w:p>
    <w:p w14:paraId="7BC05704" w14:textId="6FB8519F" w:rsidR="00F34A1A" w:rsidRDefault="00373BA9" w:rsidP="00F34A1A">
      <w:pPr>
        <w:spacing w:line="360" w:lineRule="auto"/>
      </w:pPr>
      <w:r>
        <w:t>);</w:t>
      </w:r>
    </w:p>
    <w:p w14:paraId="6634B8E2" w14:textId="56530FE8" w:rsidR="0015477C" w:rsidRPr="0015477C" w:rsidRDefault="00152DA6" w:rsidP="00E85C41">
      <w:pPr>
        <w:spacing w:line="360" w:lineRule="auto"/>
        <w:rPr>
          <w:b/>
          <w:bCs/>
        </w:rPr>
      </w:pPr>
      <w:r>
        <w:rPr>
          <w:b/>
          <w:bCs/>
        </w:rPr>
        <w:t>-</w:t>
      </w:r>
      <w:r w:rsidR="0015477C" w:rsidRPr="0015477C">
        <w:rPr>
          <w:b/>
          <w:bCs/>
        </w:rPr>
        <w:t>Customer table:</w:t>
      </w:r>
    </w:p>
    <w:p w14:paraId="2F49E82F" w14:textId="77777777" w:rsidR="00373BA9" w:rsidRDefault="00373BA9" w:rsidP="00E85C41">
      <w:pPr>
        <w:spacing w:line="360" w:lineRule="auto"/>
      </w:pPr>
      <w:r>
        <w:t>CREATE TABLE Customer (</w:t>
      </w:r>
    </w:p>
    <w:p w14:paraId="415D1B75" w14:textId="77777777" w:rsidR="00373BA9" w:rsidRDefault="00373BA9" w:rsidP="00E85C41">
      <w:pPr>
        <w:spacing w:line="360" w:lineRule="auto"/>
      </w:pPr>
      <w:r>
        <w:t xml:space="preserve">    customer_id NUMBER PRIMARY KEY,</w:t>
      </w:r>
    </w:p>
    <w:p w14:paraId="2BF31CD0" w14:textId="77777777" w:rsidR="00373BA9" w:rsidRDefault="00373BA9" w:rsidP="00E85C41">
      <w:pPr>
        <w:spacing w:line="360" w:lineRule="auto"/>
      </w:pPr>
      <w:r>
        <w:t xml:space="preserve">    name VARCHAR(50),</w:t>
      </w:r>
    </w:p>
    <w:p w14:paraId="28A53214" w14:textId="77777777" w:rsidR="00373BA9" w:rsidRDefault="00373BA9" w:rsidP="00E85C41">
      <w:pPr>
        <w:spacing w:line="360" w:lineRule="auto"/>
      </w:pPr>
      <w:r>
        <w:t xml:space="preserve">    email VARCHAR(50),</w:t>
      </w:r>
    </w:p>
    <w:p w14:paraId="647EECED" w14:textId="77777777" w:rsidR="00373BA9" w:rsidRDefault="00373BA9" w:rsidP="00E85C41">
      <w:pPr>
        <w:spacing w:line="360" w:lineRule="auto"/>
      </w:pPr>
      <w:r>
        <w:t xml:space="preserve">    phone VARCHAR(20),</w:t>
      </w:r>
    </w:p>
    <w:p w14:paraId="74541AC2" w14:textId="77777777" w:rsidR="00373BA9" w:rsidRDefault="00373BA9" w:rsidP="00E85C41">
      <w:pPr>
        <w:spacing w:line="360" w:lineRule="auto"/>
      </w:pPr>
      <w:r>
        <w:t xml:space="preserve">    address VARCHAR(100),</w:t>
      </w:r>
    </w:p>
    <w:p w14:paraId="59937C6F" w14:textId="77777777" w:rsidR="00373BA9" w:rsidRDefault="00373BA9" w:rsidP="00E85C41">
      <w:pPr>
        <w:spacing w:line="360" w:lineRule="auto"/>
      </w:pPr>
      <w:r>
        <w:t xml:space="preserve">    branch_id NUMBER ,</w:t>
      </w:r>
    </w:p>
    <w:p w14:paraId="0A19A730" w14:textId="77777777" w:rsidR="00373BA9" w:rsidRDefault="00373BA9" w:rsidP="00E85C41">
      <w:pPr>
        <w:spacing w:line="360" w:lineRule="auto"/>
      </w:pPr>
      <w:r>
        <w:t xml:space="preserve">    FOREIGN KEY (branch_id) REFERENCES branch(branch_id)</w:t>
      </w:r>
    </w:p>
    <w:p w14:paraId="0BE545A7" w14:textId="6249C69B" w:rsidR="0015477C" w:rsidRDefault="00373BA9" w:rsidP="005E16DA">
      <w:pPr>
        <w:spacing w:line="360" w:lineRule="auto"/>
      </w:pPr>
      <w:r>
        <w:t>);</w:t>
      </w:r>
    </w:p>
    <w:p w14:paraId="0698C6B4" w14:textId="643DF183" w:rsidR="476B81C2" w:rsidRDefault="476B81C2" w:rsidP="476B81C2">
      <w:pPr>
        <w:spacing w:line="360" w:lineRule="auto"/>
        <w:rPr>
          <w:b/>
          <w:bCs/>
        </w:rPr>
      </w:pPr>
    </w:p>
    <w:p w14:paraId="28990DA1" w14:textId="4B96298C" w:rsidR="0015477C" w:rsidRPr="0015477C" w:rsidRDefault="00152DA6" w:rsidP="00E85C41">
      <w:pPr>
        <w:spacing w:line="360" w:lineRule="auto"/>
        <w:rPr>
          <w:b/>
          <w:bCs/>
        </w:rPr>
      </w:pPr>
      <w:r>
        <w:rPr>
          <w:b/>
          <w:bCs/>
        </w:rPr>
        <w:t>-</w:t>
      </w:r>
      <w:r w:rsidR="0015477C" w:rsidRPr="0015477C">
        <w:rPr>
          <w:b/>
          <w:bCs/>
        </w:rPr>
        <w:t>Plan table:</w:t>
      </w:r>
    </w:p>
    <w:p w14:paraId="0315685F" w14:textId="75ADD388" w:rsidR="00373BA9" w:rsidRDefault="00373BA9" w:rsidP="00E85C41">
      <w:pPr>
        <w:spacing w:line="360" w:lineRule="auto"/>
      </w:pPr>
      <w:r>
        <w:t>CREATE TABLE Plan (</w:t>
      </w:r>
    </w:p>
    <w:p w14:paraId="6751A9C0" w14:textId="77777777" w:rsidR="00373BA9" w:rsidRDefault="00373BA9" w:rsidP="00E85C41">
      <w:pPr>
        <w:spacing w:line="360" w:lineRule="auto"/>
      </w:pPr>
      <w:r>
        <w:t xml:space="preserve">    plan_id NUMBER PRIMARY KEY,</w:t>
      </w:r>
    </w:p>
    <w:p w14:paraId="42EA0F28" w14:textId="77777777" w:rsidR="00373BA9" w:rsidRDefault="00373BA9" w:rsidP="00E85C41">
      <w:pPr>
        <w:spacing w:line="360" w:lineRule="auto"/>
      </w:pPr>
      <w:r>
        <w:t xml:space="preserve">    name VARCHAR(50),</w:t>
      </w:r>
    </w:p>
    <w:p w14:paraId="28544B4C" w14:textId="77777777" w:rsidR="00373BA9" w:rsidRDefault="00373BA9" w:rsidP="00E85C41">
      <w:pPr>
        <w:spacing w:line="360" w:lineRule="auto"/>
      </w:pPr>
      <w:r>
        <w:t xml:space="preserve">    description VARCHAR(100),</w:t>
      </w:r>
    </w:p>
    <w:p w14:paraId="44D96D50" w14:textId="77777777" w:rsidR="00373BA9" w:rsidRDefault="00373BA9" w:rsidP="00E85C41">
      <w:pPr>
        <w:spacing w:line="360" w:lineRule="auto"/>
      </w:pPr>
      <w:r>
        <w:t xml:space="preserve">    price DECIMAL(10, 2),</w:t>
      </w:r>
    </w:p>
    <w:p w14:paraId="64437392" w14:textId="77777777" w:rsidR="00373BA9" w:rsidRDefault="00373BA9" w:rsidP="00E85C41">
      <w:pPr>
        <w:spacing w:line="360" w:lineRule="auto"/>
      </w:pPr>
      <w:r>
        <w:t xml:space="preserve">    customer_id NUMBER ,</w:t>
      </w:r>
    </w:p>
    <w:p w14:paraId="0AB59C42" w14:textId="77777777" w:rsidR="00373BA9" w:rsidRDefault="00373BA9" w:rsidP="00E85C41">
      <w:pPr>
        <w:spacing w:line="360" w:lineRule="auto"/>
      </w:pPr>
      <w:r>
        <w:t xml:space="preserve">    FOREIGN KEY (customer_id) REFERENCES Customer(customer_id)</w:t>
      </w:r>
    </w:p>
    <w:p w14:paraId="2BEB3D0D" w14:textId="5EA7F2D3" w:rsidR="00373BA9" w:rsidRDefault="00373BA9" w:rsidP="005E16DA">
      <w:pPr>
        <w:spacing w:line="360" w:lineRule="auto"/>
      </w:pPr>
      <w:r>
        <w:t>);</w:t>
      </w:r>
    </w:p>
    <w:p w14:paraId="0CDFB86C" w14:textId="5AC4B9C6" w:rsidR="0015477C" w:rsidRPr="0015477C" w:rsidRDefault="00152DA6" w:rsidP="00E85C41">
      <w:pPr>
        <w:spacing w:line="360" w:lineRule="auto"/>
        <w:rPr>
          <w:b/>
          <w:bCs/>
        </w:rPr>
      </w:pPr>
      <w:r>
        <w:rPr>
          <w:b/>
          <w:bCs/>
        </w:rPr>
        <w:t>-</w:t>
      </w:r>
      <w:r w:rsidR="0015477C" w:rsidRPr="0015477C">
        <w:rPr>
          <w:b/>
          <w:bCs/>
        </w:rPr>
        <w:t>Payment table:</w:t>
      </w:r>
    </w:p>
    <w:p w14:paraId="7A91D471" w14:textId="77777777" w:rsidR="00373BA9" w:rsidRDefault="00373BA9" w:rsidP="00E85C41">
      <w:pPr>
        <w:spacing w:line="360" w:lineRule="auto"/>
      </w:pPr>
      <w:r>
        <w:t>CREATE TABLE Payment (</w:t>
      </w:r>
    </w:p>
    <w:p w14:paraId="478FE025" w14:textId="77777777" w:rsidR="00373BA9" w:rsidRDefault="00373BA9" w:rsidP="00E85C41">
      <w:pPr>
        <w:spacing w:line="360" w:lineRule="auto"/>
      </w:pPr>
      <w:r>
        <w:t xml:space="preserve">    payment_id INT PRIMARY KEY,</w:t>
      </w:r>
    </w:p>
    <w:p w14:paraId="7596D743" w14:textId="77777777" w:rsidR="00373BA9" w:rsidRDefault="00373BA9" w:rsidP="00E85C41">
      <w:pPr>
        <w:spacing w:line="360" w:lineRule="auto"/>
      </w:pPr>
      <w:r>
        <w:t xml:space="preserve">    amount DECIMAL(10, 2),</w:t>
      </w:r>
    </w:p>
    <w:p w14:paraId="36CD0DCA" w14:textId="77777777" w:rsidR="00373BA9" w:rsidRDefault="00373BA9" w:rsidP="00E85C41">
      <w:pPr>
        <w:spacing w:line="360" w:lineRule="auto"/>
      </w:pPr>
      <w:r>
        <w:t xml:space="preserve">    payment_date VARCHAR(50),</w:t>
      </w:r>
    </w:p>
    <w:p w14:paraId="7396E050" w14:textId="77777777" w:rsidR="00373BA9" w:rsidRDefault="00373BA9" w:rsidP="00E85C41">
      <w:pPr>
        <w:spacing w:line="360" w:lineRule="auto"/>
      </w:pPr>
      <w:r>
        <w:t xml:space="preserve">    customer_id NUMBER ,</w:t>
      </w:r>
    </w:p>
    <w:p w14:paraId="7E284669" w14:textId="77777777" w:rsidR="00373BA9" w:rsidRDefault="00373BA9" w:rsidP="00E85C41">
      <w:pPr>
        <w:spacing w:line="360" w:lineRule="auto"/>
      </w:pPr>
      <w:r>
        <w:t xml:space="preserve">    service_id INT,</w:t>
      </w:r>
    </w:p>
    <w:p w14:paraId="6A2212F8" w14:textId="77777777" w:rsidR="00373BA9" w:rsidRDefault="00373BA9" w:rsidP="00E85C41">
      <w:pPr>
        <w:spacing w:line="360" w:lineRule="auto"/>
      </w:pPr>
      <w:r>
        <w:t xml:space="preserve">    FOREIGN KEY (customer_id) REFERENCES Customer(customer_id)</w:t>
      </w:r>
    </w:p>
    <w:p w14:paraId="383E926E" w14:textId="77777777" w:rsidR="00373BA9" w:rsidRDefault="00373BA9" w:rsidP="00E85C41">
      <w:pPr>
        <w:spacing w:line="360" w:lineRule="auto"/>
      </w:pPr>
      <w:r>
        <w:t>);</w:t>
      </w:r>
    </w:p>
    <w:p w14:paraId="5136EB4F" w14:textId="77777777" w:rsidR="00152DA6" w:rsidRDefault="00152DA6" w:rsidP="00E85C41">
      <w:pPr>
        <w:spacing w:line="360" w:lineRule="auto"/>
      </w:pPr>
    </w:p>
    <w:p w14:paraId="7B4BA83B" w14:textId="2DEF6AF2" w:rsidR="476B81C2" w:rsidRDefault="476B81C2" w:rsidP="476B81C2">
      <w:pPr>
        <w:pStyle w:val="Heading1"/>
        <w:rPr>
          <w:b/>
          <w:bCs/>
          <w:color w:val="000000" w:themeColor="text1"/>
          <w:sz w:val="28"/>
          <w:szCs w:val="28"/>
        </w:rPr>
      </w:pPr>
    </w:p>
    <w:p w14:paraId="550A7BDF" w14:textId="2FA903FA" w:rsidR="00152DA6" w:rsidRPr="00467B5E" w:rsidRDefault="00B57DCD" w:rsidP="00262867">
      <w:pPr>
        <w:pStyle w:val="Heading1"/>
        <w:rPr>
          <w:b/>
          <w:bCs/>
          <w:color w:val="000000" w:themeColor="text1"/>
          <w:sz w:val="28"/>
          <w:szCs w:val="28"/>
        </w:rPr>
      </w:pPr>
      <w:bookmarkStart w:id="10" w:name="_Toc135593870"/>
      <w:r>
        <w:rPr>
          <w:b/>
          <w:bCs/>
          <w:color w:val="000000" w:themeColor="text1"/>
          <w:sz w:val="28"/>
          <w:szCs w:val="28"/>
        </w:rPr>
        <w:t>6</w:t>
      </w:r>
      <w:r w:rsidR="00CF7409" w:rsidRPr="00467B5E">
        <w:rPr>
          <w:b/>
          <w:bCs/>
          <w:color w:val="000000" w:themeColor="text1"/>
          <w:sz w:val="28"/>
          <w:szCs w:val="28"/>
        </w:rPr>
        <w:t>-</w:t>
      </w:r>
      <w:r w:rsidR="001D2D24" w:rsidRPr="00467B5E">
        <w:rPr>
          <w:b/>
          <w:bCs/>
          <w:color w:val="000000" w:themeColor="text1"/>
          <w:sz w:val="28"/>
          <w:szCs w:val="28"/>
        </w:rPr>
        <w:t>Data inserts in SQL Live:</w:t>
      </w:r>
      <w:bookmarkEnd w:id="10"/>
    </w:p>
    <w:p w14:paraId="7AE2990F" w14:textId="77777777" w:rsidR="001D2D24" w:rsidRDefault="001D2D24" w:rsidP="00E85C41">
      <w:pPr>
        <w:spacing w:line="360" w:lineRule="auto"/>
        <w:rPr>
          <w:b/>
          <w:bCs/>
          <w:sz w:val="28"/>
          <w:szCs w:val="28"/>
        </w:rPr>
      </w:pPr>
    </w:p>
    <w:p w14:paraId="1D07D86D" w14:textId="7E3573CC" w:rsidR="0033384D" w:rsidRDefault="00C754FF" w:rsidP="00E85C41">
      <w:pPr>
        <w:spacing w:line="360" w:lineRule="auto"/>
        <w:rPr>
          <w:b/>
          <w:bCs/>
        </w:rPr>
      </w:pPr>
      <w:r>
        <w:rPr>
          <w:b/>
          <w:bCs/>
        </w:rPr>
        <w:t>-</w:t>
      </w:r>
      <w:r w:rsidR="00075599" w:rsidRPr="00075599">
        <w:rPr>
          <w:b/>
          <w:bCs/>
        </w:rPr>
        <w:t>Department table inserts:</w:t>
      </w:r>
    </w:p>
    <w:p w14:paraId="4B60506E" w14:textId="77777777" w:rsidR="00C754FF" w:rsidRPr="00075599" w:rsidRDefault="00C754FF" w:rsidP="00E85C41">
      <w:pPr>
        <w:spacing w:line="360" w:lineRule="auto"/>
        <w:rPr>
          <w:b/>
          <w:bCs/>
        </w:rPr>
      </w:pPr>
    </w:p>
    <w:p w14:paraId="39CB3C35" w14:textId="77777777" w:rsidR="0033384D" w:rsidRDefault="0033384D" w:rsidP="00E85C41">
      <w:pPr>
        <w:spacing w:line="360" w:lineRule="auto"/>
        <w:rPr>
          <w:color w:val="1F4E79" w:themeColor="accent5" w:themeShade="80"/>
        </w:rPr>
      </w:pPr>
      <w:r>
        <w:rPr>
          <w:color w:val="1F4E79" w:themeColor="accent5" w:themeShade="80"/>
        </w:rPr>
        <w:t>INSERT INTO department VALUES (1, 'IT', 10);</w:t>
      </w:r>
    </w:p>
    <w:p w14:paraId="44D19838" w14:textId="77777777" w:rsidR="0033384D" w:rsidRDefault="0033384D" w:rsidP="00E85C41">
      <w:pPr>
        <w:spacing w:line="360" w:lineRule="auto"/>
        <w:rPr>
          <w:color w:val="1F4E79" w:themeColor="accent5" w:themeShade="80"/>
        </w:rPr>
      </w:pPr>
      <w:r>
        <w:rPr>
          <w:color w:val="1F4E79" w:themeColor="accent5" w:themeShade="80"/>
        </w:rPr>
        <w:t>INSERT INTO department VALUES (2, 'Marketing', 12);</w:t>
      </w:r>
    </w:p>
    <w:p w14:paraId="37C96374" w14:textId="77777777" w:rsidR="0033384D" w:rsidRDefault="0033384D" w:rsidP="00E85C41">
      <w:pPr>
        <w:spacing w:line="360" w:lineRule="auto"/>
        <w:rPr>
          <w:color w:val="1F4E79" w:themeColor="accent5" w:themeShade="80"/>
        </w:rPr>
      </w:pPr>
      <w:r>
        <w:rPr>
          <w:color w:val="1F4E79" w:themeColor="accent5" w:themeShade="80"/>
        </w:rPr>
        <w:t>INSERT INTO department VALUES(3, 'Human Resources', 10);</w:t>
      </w:r>
    </w:p>
    <w:p w14:paraId="43F91B14" w14:textId="77777777" w:rsidR="0033384D" w:rsidRDefault="0033384D" w:rsidP="00E85C41">
      <w:pPr>
        <w:spacing w:line="360" w:lineRule="auto"/>
        <w:rPr>
          <w:color w:val="1F4E79" w:themeColor="accent5" w:themeShade="80"/>
        </w:rPr>
      </w:pPr>
      <w:r>
        <w:rPr>
          <w:color w:val="1F4E79" w:themeColor="accent5" w:themeShade="80"/>
        </w:rPr>
        <w:t>INSERT INTO department VALUES(4, 'Finance', 6);</w:t>
      </w:r>
    </w:p>
    <w:p w14:paraId="65B3AF87" w14:textId="77777777" w:rsidR="00762534" w:rsidRDefault="00762534" w:rsidP="00E85C41">
      <w:pPr>
        <w:spacing w:line="360" w:lineRule="auto"/>
        <w:rPr>
          <w:color w:val="1F4E79" w:themeColor="accent5" w:themeShade="80"/>
        </w:rPr>
      </w:pPr>
    </w:p>
    <w:p w14:paraId="4690A21C" w14:textId="77777777" w:rsidR="0033384D" w:rsidRDefault="0033384D" w:rsidP="00E85C41">
      <w:pPr>
        <w:spacing w:line="360" w:lineRule="auto"/>
        <w:rPr>
          <w:color w:val="1F4E79" w:themeColor="accent5" w:themeShade="80"/>
        </w:rPr>
      </w:pPr>
    </w:p>
    <w:p w14:paraId="2F519E0C" w14:textId="48FA5D08" w:rsidR="00075599" w:rsidRDefault="00C754FF" w:rsidP="00E85C41">
      <w:pPr>
        <w:spacing w:line="360" w:lineRule="auto"/>
        <w:rPr>
          <w:b/>
          <w:bCs/>
        </w:rPr>
      </w:pPr>
      <w:r>
        <w:rPr>
          <w:b/>
          <w:bCs/>
        </w:rPr>
        <w:t xml:space="preserve">-Project </w:t>
      </w:r>
      <w:r w:rsidRPr="00075599">
        <w:rPr>
          <w:b/>
          <w:bCs/>
        </w:rPr>
        <w:t>table inserts:</w:t>
      </w:r>
    </w:p>
    <w:p w14:paraId="0E5B6EA0" w14:textId="77777777" w:rsidR="00C754FF" w:rsidRPr="00C754FF" w:rsidRDefault="00C754FF" w:rsidP="00E85C41">
      <w:pPr>
        <w:spacing w:line="360" w:lineRule="auto"/>
        <w:rPr>
          <w:b/>
          <w:bCs/>
        </w:rPr>
      </w:pPr>
    </w:p>
    <w:p w14:paraId="35A7EFD4" w14:textId="77777777" w:rsidR="0033384D" w:rsidRDefault="0033384D" w:rsidP="00E85C41">
      <w:pPr>
        <w:spacing w:line="360" w:lineRule="auto"/>
        <w:rPr>
          <w:color w:val="1F4E79" w:themeColor="accent5" w:themeShade="80"/>
        </w:rPr>
      </w:pPr>
      <w:r>
        <w:rPr>
          <w:color w:val="1F4E79" w:themeColor="accent5" w:themeShade="80"/>
        </w:rPr>
        <w:t>INSERT INTO project VALUES (1, 'Data Encryption', 'Dammam', 01);</w:t>
      </w:r>
    </w:p>
    <w:p w14:paraId="06A861D3" w14:textId="77777777" w:rsidR="0033384D" w:rsidRDefault="0033384D" w:rsidP="00E85C41">
      <w:pPr>
        <w:spacing w:line="360" w:lineRule="auto"/>
        <w:rPr>
          <w:color w:val="1F4E79" w:themeColor="accent5" w:themeShade="80"/>
        </w:rPr>
      </w:pPr>
      <w:r>
        <w:rPr>
          <w:color w:val="1F4E79" w:themeColor="accent5" w:themeShade="80"/>
        </w:rPr>
        <w:t>INSERT INTO project VALUES (2, 'Firewall', 'Riyadh', 02);</w:t>
      </w:r>
    </w:p>
    <w:p w14:paraId="04BD8BE9" w14:textId="77777777" w:rsidR="0033384D" w:rsidRDefault="0033384D" w:rsidP="00E85C41">
      <w:pPr>
        <w:spacing w:line="360" w:lineRule="auto"/>
        <w:rPr>
          <w:color w:val="1F4E79" w:themeColor="accent5" w:themeShade="80"/>
        </w:rPr>
      </w:pPr>
      <w:r>
        <w:rPr>
          <w:color w:val="1F4E79" w:themeColor="accent5" w:themeShade="80"/>
        </w:rPr>
        <w:t>INSERT INTO project VALUES (3, 'Data Masking', 'Jeddah', 03);</w:t>
      </w:r>
    </w:p>
    <w:p w14:paraId="77EE4E26" w14:textId="3B5AAB3D" w:rsidR="00C754FF" w:rsidRDefault="0033384D" w:rsidP="00E91401">
      <w:pPr>
        <w:spacing w:line="360" w:lineRule="auto"/>
        <w:rPr>
          <w:color w:val="1F4E79" w:themeColor="accent5" w:themeShade="80"/>
        </w:rPr>
      </w:pPr>
      <w:r>
        <w:rPr>
          <w:color w:val="1F4E79" w:themeColor="accent5" w:themeShade="80"/>
        </w:rPr>
        <w:t>INSERT INTO project VALUES (4, 'Data Loss Prevention Software', 'Dammam', 04);</w:t>
      </w:r>
    </w:p>
    <w:p w14:paraId="46F13A6F" w14:textId="77777777" w:rsidR="00F34A1A" w:rsidRPr="00E91401" w:rsidRDefault="00F34A1A" w:rsidP="00E91401">
      <w:pPr>
        <w:spacing w:line="360" w:lineRule="auto"/>
        <w:rPr>
          <w:color w:val="1F4E79" w:themeColor="accent5" w:themeShade="80"/>
        </w:rPr>
      </w:pPr>
    </w:p>
    <w:p w14:paraId="175F50C0" w14:textId="77777777" w:rsidR="00C754FF" w:rsidRDefault="00C754FF" w:rsidP="00E85C41">
      <w:pPr>
        <w:spacing w:line="360" w:lineRule="auto"/>
        <w:rPr>
          <w:b/>
          <w:bCs/>
        </w:rPr>
      </w:pPr>
    </w:p>
    <w:p w14:paraId="4B23EB54" w14:textId="64AFB8E1" w:rsidR="00C754FF" w:rsidRDefault="00C754FF" w:rsidP="00E85C41">
      <w:pPr>
        <w:spacing w:line="360" w:lineRule="auto"/>
        <w:rPr>
          <w:b/>
          <w:bCs/>
        </w:rPr>
      </w:pPr>
      <w:r>
        <w:rPr>
          <w:b/>
          <w:bCs/>
        </w:rPr>
        <w:t>-Employee</w:t>
      </w:r>
      <w:r w:rsidRPr="00075599">
        <w:rPr>
          <w:b/>
          <w:bCs/>
        </w:rPr>
        <w:t xml:space="preserve"> table inserts:</w:t>
      </w:r>
    </w:p>
    <w:p w14:paraId="77882BBC" w14:textId="77777777" w:rsidR="00C754FF" w:rsidRPr="00C754FF" w:rsidRDefault="00C754FF" w:rsidP="00E85C41">
      <w:pPr>
        <w:spacing w:line="360" w:lineRule="auto"/>
        <w:rPr>
          <w:b/>
          <w:bCs/>
        </w:rPr>
      </w:pPr>
    </w:p>
    <w:p w14:paraId="7C1456AC" w14:textId="77777777" w:rsidR="0033384D" w:rsidRDefault="0033384D" w:rsidP="00E85C41">
      <w:pPr>
        <w:spacing w:line="360" w:lineRule="auto"/>
        <w:rPr>
          <w:color w:val="1F4E79" w:themeColor="accent5" w:themeShade="80"/>
        </w:rPr>
      </w:pPr>
      <w:r>
        <w:rPr>
          <w:color w:val="1F4E79" w:themeColor="accent5" w:themeShade="80"/>
        </w:rPr>
        <w:t>INSERT INTO employee VALUES (1, 'John', 'Doe', 'Shon', 'Eastern province-Alhamra-117', 'Software Engineer', 'IT', 'M', 80000, 1);</w:t>
      </w:r>
    </w:p>
    <w:p w14:paraId="334E0284" w14:textId="77777777" w:rsidR="0033384D" w:rsidRDefault="0033384D" w:rsidP="00E85C41">
      <w:pPr>
        <w:spacing w:line="360" w:lineRule="auto"/>
        <w:rPr>
          <w:color w:val="1F4E79" w:themeColor="accent5" w:themeShade="80"/>
        </w:rPr>
      </w:pPr>
      <w:r>
        <w:rPr>
          <w:color w:val="1F4E79" w:themeColor="accent5" w:themeShade="80"/>
        </w:rPr>
        <w:t>INSERT INTO employee VALUES (2, 'Mary', 'Smith', 'Joy', 'Western province-Aljawharah-522', 'Marketing Manager', 'Marketing', 'F', 100000, 2);</w:t>
      </w:r>
    </w:p>
    <w:p w14:paraId="52C34982" w14:textId="77777777" w:rsidR="0033384D" w:rsidRDefault="0033384D" w:rsidP="00E85C41">
      <w:pPr>
        <w:spacing w:line="360" w:lineRule="auto"/>
        <w:rPr>
          <w:color w:val="1F4E79" w:themeColor="accent5" w:themeShade="80"/>
        </w:rPr>
      </w:pPr>
      <w:r>
        <w:rPr>
          <w:color w:val="1F4E79" w:themeColor="accent5" w:themeShade="80"/>
        </w:rPr>
        <w:lastRenderedPageBreak/>
        <w:t>INSERT INTO employee VALUES (3, 'Ahmed', 'Khalil', 'Ali', 'Riyadh-Alyassmin-115', 'HR Specialist', 'Human Resources', 'M', 60000, 3);</w:t>
      </w:r>
    </w:p>
    <w:p w14:paraId="28E7EBFA" w14:textId="77777777" w:rsidR="0033384D" w:rsidRDefault="0033384D" w:rsidP="00E85C41">
      <w:pPr>
        <w:spacing w:line="360" w:lineRule="auto"/>
        <w:rPr>
          <w:color w:val="1F4E79" w:themeColor="accent5" w:themeShade="80"/>
        </w:rPr>
      </w:pPr>
      <w:r>
        <w:rPr>
          <w:color w:val="1F4E79" w:themeColor="accent5" w:themeShade="80"/>
        </w:rPr>
        <w:t>INSERT INTO employee VALUES (4, 'Sara', 'Al-Mutairi', 'Hamad', 'Eastern province-Alrabiya-234', 'Financial Analyst', 'Finance', 'F', 75000, 4);</w:t>
      </w:r>
    </w:p>
    <w:p w14:paraId="43E7672F" w14:textId="77777777" w:rsidR="00C754FF" w:rsidRDefault="00C754FF" w:rsidP="00E85C41">
      <w:pPr>
        <w:spacing w:line="360" w:lineRule="auto"/>
        <w:rPr>
          <w:color w:val="1F4E79" w:themeColor="accent5" w:themeShade="80"/>
        </w:rPr>
      </w:pPr>
    </w:p>
    <w:p w14:paraId="6CDF8D48" w14:textId="155F9DE2" w:rsidR="476B81C2" w:rsidRDefault="476B81C2" w:rsidP="476B81C2">
      <w:pPr>
        <w:spacing w:line="360" w:lineRule="auto"/>
        <w:rPr>
          <w:b/>
          <w:bCs/>
        </w:rPr>
      </w:pPr>
    </w:p>
    <w:p w14:paraId="4DFFBF27" w14:textId="3EA98B2D" w:rsidR="00C754FF" w:rsidRDefault="00C754FF" w:rsidP="00E85C41">
      <w:pPr>
        <w:spacing w:line="360" w:lineRule="auto"/>
        <w:rPr>
          <w:b/>
          <w:bCs/>
        </w:rPr>
      </w:pPr>
      <w:r>
        <w:rPr>
          <w:b/>
          <w:bCs/>
        </w:rPr>
        <w:t>-Branch</w:t>
      </w:r>
      <w:r w:rsidRPr="00075599">
        <w:rPr>
          <w:b/>
          <w:bCs/>
        </w:rPr>
        <w:t xml:space="preserve"> table inserts:</w:t>
      </w:r>
    </w:p>
    <w:p w14:paraId="6AADDE91" w14:textId="77777777" w:rsidR="00C754FF" w:rsidRPr="00C754FF" w:rsidRDefault="00C754FF" w:rsidP="00E85C41">
      <w:pPr>
        <w:spacing w:line="360" w:lineRule="auto"/>
        <w:rPr>
          <w:b/>
          <w:bCs/>
        </w:rPr>
      </w:pPr>
    </w:p>
    <w:p w14:paraId="1B492D18" w14:textId="77777777" w:rsidR="0033384D" w:rsidRDefault="0033384D" w:rsidP="00E85C41">
      <w:pPr>
        <w:spacing w:line="360" w:lineRule="auto"/>
        <w:rPr>
          <w:color w:val="1F4E79" w:themeColor="accent5" w:themeShade="80"/>
        </w:rPr>
      </w:pPr>
      <w:r>
        <w:rPr>
          <w:color w:val="1F4E79" w:themeColor="accent5" w:themeShade="80"/>
        </w:rPr>
        <w:t>INSERT INTO branch VALUES (121, 'Dammam', 'Eastern province-Almanar-334', '32221-354');</w:t>
      </w:r>
    </w:p>
    <w:p w14:paraId="6153A664" w14:textId="77777777" w:rsidR="0033384D" w:rsidRDefault="0033384D" w:rsidP="00E85C41">
      <w:pPr>
        <w:spacing w:line="360" w:lineRule="auto"/>
        <w:rPr>
          <w:color w:val="1F4E79" w:themeColor="accent5" w:themeShade="80"/>
        </w:rPr>
      </w:pPr>
      <w:r>
        <w:rPr>
          <w:color w:val="1F4E79" w:themeColor="accent5" w:themeShade="80"/>
        </w:rPr>
        <w:t>INSERT INTO branch VALUES (122, 'Riyadh', 'center-Almalga-569', '32287-556');</w:t>
      </w:r>
    </w:p>
    <w:p w14:paraId="61233EC4" w14:textId="77777777" w:rsidR="0033384D" w:rsidRDefault="0033384D" w:rsidP="00E85C41">
      <w:pPr>
        <w:spacing w:line="360" w:lineRule="auto"/>
        <w:rPr>
          <w:color w:val="1F4E79" w:themeColor="accent5" w:themeShade="80"/>
        </w:rPr>
      </w:pPr>
      <w:r>
        <w:rPr>
          <w:color w:val="1F4E79" w:themeColor="accent5" w:themeShade="80"/>
        </w:rPr>
        <w:t>INSERT INTO branch VALUES (123, 'Jeddah', 'western province-Aldurrah-528', '34425-896');</w:t>
      </w:r>
    </w:p>
    <w:p w14:paraId="202BC962" w14:textId="77777777" w:rsidR="0033384D" w:rsidRDefault="0033384D" w:rsidP="00E85C41">
      <w:pPr>
        <w:spacing w:line="360" w:lineRule="auto"/>
        <w:rPr>
          <w:color w:val="1F4E79" w:themeColor="accent5" w:themeShade="80"/>
        </w:rPr>
      </w:pPr>
      <w:r>
        <w:rPr>
          <w:color w:val="1F4E79" w:themeColor="accent5" w:themeShade="80"/>
        </w:rPr>
        <w:t>INSERT INTO branch VALUES (124, 'Yanbu', 'Madinah Region-AlShati-588', '2603-305');</w:t>
      </w:r>
    </w:p>
    <w:p w14:paraId="65363E9A" w14:textId="77777777" w:rsidR="00C754FF" w:rsidRDefault="00C754FF" w:rsidP="00E85C41">
      <w:pPr>
        <w:spacing w:line="360" w:lineRule="auto"/>
        <w:rPr>
          <w:color w:val="1F4E79" w:themeColor="accent5" w:themeShade="80"/>
        </w:rPr>
      </w:pPr>
    </w:p>
    <w:p w14:paraId="18F45E88" w14:textId="5F624DC1" w:rsidR="00C754FF" w:rsidRDefault="00C754FF" w:rsidP="00E85C41">
      <w:pPr>
        <w:spacing w:line="360" w:lineRule="auto"/>
        <w:rPr>
          <w:b/>
          <w:bCs/>
        </w:rPr>
      </w:pPr>
      <w:r>
        <w:rPr>
          <w:b/>
          <w:bCs/>
        </w:rPr>
        <w:t>-Dependent</w:t>
      </w:r>
      <w:r w:rsidRPr="00075599">
        <w:rPr>
          <w:b/>
          <w:bCs/>
        </w:rPr>
        <w:t xml:space="preserve"> table inserts:</w:t>
      </w:r>
    </w:p>
    <w:p w14:paraId="3AE56345" w14:textId="77777777" w:rsidR="00C754FF" w:rsidRPr="00C754FF" w:rsidRDefault="00C754FF" w:rsidP="00E85C41">
      <w:pPr>
        <w:spacing w:line="360" w:lineRule="auto"/>
        <w:rPr>
          <w:b/>
          <w:bCs/>
        </w:rPr>
      </w:pPr>
    </w:p>
    <w:p w14:paraId="1662C06D" w14:textId="77777777" w:rsidR="0033384D" w:rsidRDefault="0033384D" w:rsidP="00E85C41">
      <w:pPr>
        <w:spacing w:line="360" w:lineRule="auto"/>
        <w:rPr>
          <w:color w:val="1F4E79" w:themeColor="accent5" w:themeShade="80"/>
        </w:rPr>
      </w:pPr>
      <w:r>
        <w:rPr>
          <w:color w:val="1F4E79" w:themeColor="accent5" w:themeShade="80"/>
        </w:rPr>
        <w:t>INSERT INTO dependent VALUES (11, 'Joe', NULL, 'Doe', 'Son', 1);</w:t>
      </w:r>
    </w:p>
    <w:p w14:paraId="657CCACB" w14:textId="77777777" w:rsidR="0033384D" w:rsidRDefault="0033384D" w:rsidP="00E85C41">
      <w:pPr>
        <w:spacing w:line="360" w:lineRule="auto"/>
        <w:rPr>
          <w:color w:val="1F4E79" w:themeColor="accent5" w:themeShade="80"/>
        </w:rPr>
      </w:pPr>
      <w:r>
        <w:rPr>
          <w:color w:val="1F4E79" w:themeColor="accent5" w:themeShade="80"/>
        </w:rPr>
        <w:t>INSERT INTO dependent VALUES (12, 'Jane', NULL, 'Doe', 'Daughter', 1);</w:t>
      </w:r>
    </w:p>
    <w:p w14:paraId="7F7CCC99" w14:textId="77777777" w:rsidR="0033384D" w:rsidRDefault="0033384D" w:rsidP="00E85C41">
      <w:pPr>
        <w:spacing w:line="360" w:lineRule="auto"/>
        <w:rPr>
          <w:color w:val="1F4E79" w:themeColor="accent5" w:themeShade="80"/>
        </w:rPr>
      </w:pPr>
      <w:r>
        <w:rPr>
          <w:color w:val="1F4E79" w:themeColor="accent5" w:themeShade="80"/>
        </w:rPr>
        <w:t>INSERT INTO dependent VALUES (13, 'Mike', NULL, 'Smith', 'Son', 2);</w:t>
      </w:r>
    </w:p>
    <w:p w14:paraId="71C1F746" w14:textId="77777777" w:rsidR="0033384D" w:rsidRDefault="0033384D" w:rsidP="00E85C41">
      <w:pPr>
        <w:spacing w:line="360" w:lineRule="auto"/>
        <w:rPr>
          <w:color w:val="1F4E79" w:themeColor="accent5" w:themeShade="80"/>
        </w:rPr>
      </w:pPr>
      <w:r>
        <w:rPr>
          <w:color w:val="1F4E79" w:themeColor="accent5" w:themeShade="80"/>
        </w:rPr>
        <w:t>INSERT INTO dependent VALUES (14, 'Sara', NULL, 'Khalil', 'Daughter', 4);</w:t>
      </w:r>
    </w:p>
    <w:p w14:paraId="140FFD2F" w14:textId="77777777" w:rsidR="00C754FF" w:rsidRDefault="00C754FF" w:rsidP="00E85C41">
      <w:pPr>
        <w:spacing w:line="360" w:lineRule="auto"/>
        <w:rPr>
          <w:color w:val="1F4E79" w:themeColor="accent5" w:themeShade="80"/>
        </w:rPr>
      </w:pPr>
    </w:p>
    <w:p w14:paraId="25EBB54C" w14:textId="77777777" w:rsidR="00F34A1A" w:rsidRDefault="00F34A1A" w:rsidP="00E85C41">
      <w:pPr>
        <w:spacing w:line="360" w:lineRule="auto"/>
        <w:rPr>
          <w:color w:val="1F4E79" w:themeColor="accent5" w:themeShade="80"/>
        </w:rPr>
      </w:pPr>
    </w:p>
    <w:p w14:paraId="60C65DCB" w14:textId="77777777" w:rsidR="00F34A1A" w:rsidRDefault="00F34A1A" w:rsidP="00E85C41">
      <w:pPr>
        <w:spacing w:line="360" w:lineRule="auto"/>
        <w:rPr>
          <w:color w:val="1F4E79" w:themeColor="accent5" w:themeShade="80"/>
        </w:rPr>
      </w:pPr>
    </w:p>
    <w:p w14:paraId="3AD9FBA0" w14:textId="77777777" w:rsidR="00F34A1A" w:rsidRDefault="00F34A1A" w:rsidP="00E85C41">
      <w:pPr>
        <w:spacing w:line="360" w:lineRule="auto"/>
        <w:rPr>
          <w:color w:val="1F4E79" w:themeColor="accent5" w:themeShade="80"/>
        </w:rPr>
      </w:pPr>
    </w:p>
    <w:p w14:paraId="1FF6B93E" w14:textId="764B27FA" w:rsidR="00C754FF" w:rsidRDefault="00C754FF" w:rsidP="00E85C41">
      <w:pPr>
        <w:spacing w:line="360" w:lineRule="auto"/>
        <w:rPr>
          <w:b/>
          <w:bCs/>
        </w:rPr>
      </w:pPr>
      <w:r>
        <w:rPr>
          <w:b/>
          <w:bCs/>
        </w:rPr>
        <w:t>-Works_on</w:t>
      </w:r>
      <w:r w:rsidRPr="00075599">
        <w:rPr>
          <w:b/>
          <w:bCs/>
        </w:rPr>
        <w:t xml:space="preserve"> table inserts:</w:t>
      </w:r>
    </w:p>
    <w:p w14:paraId="170C58A6" w14:textId="77777777" w:rsidR="00C754FF" w:rsidRPr="00C754FF" w:rsidRDefault="00C754FF" w:rsidP="00E85C41">
      <w:pPr>
        <w:spacing w:line="360" w:lineRule="auto"/>
        <w:rPr>
          <w:b/>
          <w:bCs/>
        </w:rPr>
      </w:pPr>
    </w:p>
    <w:p w14:paraId="3C6E75C6" w14:textId="77777777" w:rsidR="0033384D" w:rsidRDefault="0033384D" w:rsidP="00E85C41">
      <w:pPr>
        <w:spacing w:line="360" w:lineRule="auto"/>
        <w:rPr>
          <w:color w:val="1F4E79" w:themeColor="accent5" w:themeShade="80"/>
        </w:rPr>
      </w:pPr>
      <w:r>
        <w:rPr>
          <w:color w:val="1F4E79" w:themeColor="accent5" w:themeShade="80"/>
        </w:rPr>
        <w:t>INSERT INTO works_on VALUES (1, 1, '2020-11-11', '2022-02-01');</w:t>
      </w:r>
    </w:p>
    <w:p w14:paraId="74A8F24F" w14:textId="77777777" w:rsidR="0033384D" w:rsidRDefault="0033384D" w:rsidP="00E85C41">
      <w:pPr>
        <w:spacing w:line="360" w:lineRule="auto"/>
        <w:rPr>
          <w:color w:val="1F4E79" w:themeColor="accent5" w:themeShade="80"/>
        </w:rPr>
      </w:pPr>
      <w:r>
        <w:rPr>
          <w:color w:val="1F4E79" w:themeColor="accent5" w:themeShade="80"/>
        </w:rPr>
        <w:t>INSERT INTO works_on VALUES (2, 2, '2023-01-01', '2022-03-01');</w:t>
      </w:r>
    </w:p>
    <w:p w14:paraId="1064C88C" w14:textId="77777777" w:rsidR="0033384D" w:rsidRDefault="0033384D" w:rsidP="00E85C41">
      <w:pPr>
        <w:spacing w:line="360" w:lineRule="auto"/>
        <w:rPr>
          <w:color w:val="1F4E79" w:themeColor="accent5" w:themeShade="80"/>
        </w:rPr>
      </w:pPr>
      <w:r>
        <w:rPr>
          <w:color w:val="1F4E79" w:themeColor="accent5" w:themeShade="80"/>
        </w:rPr>
        <w:t>INSERT INTO works_on VALUES (3, 3, '2022-02-01', '2022-03-01');</w:t>
      </w:r>
    </w:p>
    <w:p w14:paraId="056E627A" w14:textId="77777777" w:rsidR="0033384D" w:rsidRDefault="0033384D" w:rsidP="00E85C41">
      <w:pPr>
        <w:spacing w:line="360" w:lineRule="auto"/>
        <w:rPr>
          <w:color w:val="1F4E79" w:themeColor="accent5" w:themeShade="80"/>
        </w:rPr>
      </w:pPr>
      <w:r>
        <w:rPr>
          <w:color w:val="1F4E79" w:themeColor="accent5" w:themeShade="80"/>
        </w:rPr>
        <w:t>INSERT INTO works_on VALUES (4, 4, '2020-11-02', '2021-11-02');</w:t>
      </w:r>
    </w:p>
    <w:p w14:paraId="76C49DF6" w14:textId="77777777" w:rsidR="0033384D" w:rsidRDefault="0033384D" w:rsidP="00E85C41">
      <w:pPr>
        <w:spacing w:line="360" w:lineRule="auto"/>
        <w:rPr>
          <w:color w:val="1F4E79" w:themeColor="accent5" w:themeShade="80"/>
        </w:rPr>
      </w:pPr>
    </w:p>
    <w:p w14:paraId="5D80603F" w14:textId="4FB18A5B" w:rsidR="00C754FF" w:rsidRDefault="00C754FF" w:rsidP="00E85C41">
      <w:pPr>
        <w:spacing w:line="360" w:lineRule="auto"/>
        <w:rPr>
          <w:b/>
          <w:bCs/>
        </w:rPr>
      </w:pPr>
      <w:r>
        <w:rPr>
          <w:b/>
          <w:bCs/>
        </w:rPr>
        <w:t>-Manages</w:t>
      </w:r>
      <w:r w:rsidRPr="00075599">
        <w:rPr>
          <w:b/>
          <w:bCs/>
        </w:rPr>
        <w:t xml:space="preserve"> table inserts:</w:t>
      </w:r>
    </w:p>
    <w:p w14:paraId="7F6C18FB" w14:textId="77777777" w:rsidR="00C754FF" w:rsidRPr="00C754FF" w:rsidRDefault="00C754FF" w:rsidP="00E85C41">
      <w:pPr>
        <w:spacing w:line="360" w:lineRule="auto"/>
        <w:rPr>
          <w:b/>
          <w:bCs/>
        </w:rPr>
      </w:pPr>
    </w:p>
    <w:p w14:paraId="6FECD6AF" w14:textId="77777777" w:rsidR="0033384D" w:rsidRDefault="0033384D" w:rsidP="00E85C41">
      <w:pPr>
        <w:spacing w:line="360" w:lineRule="auto"/>
        <w:rPr>
          <w:color w:val="1F4E79" w:themeColor="accent5" w:themeShade="80"/>
        </w:rPr>
      </w:pPr>
      <w:r>
        <w:rPr>
          <w:color w:val="1F4E79" w:themeColor="accent5" w:themeShade="80"/>
        </w:rPr>
        <w:t>INSERT INTO manages VALUES (01, 1, '2022-01-01');</w:t>
      </w:r>
    </w:p>
    <w:p w14:paraId="6BF4DC33" w14:textId="77777777" w:rsidR="0033384D" w:rsidRDefault="0033384D" w:rsidP="00E85C41">
      <w:pPr>
        <w:spacing w:line="360" w:lineRule="auto"/>
        <w:rPr>
          <w:color w:val="1F4E79" w:themeColor="accent5" w:themeShade="80"/>
        </w:rPr>
      </w:pPr>
      <w:r>
        <w:rPr>
          <w:color w:val="1F4E79" w:themeColor="accent5" w:themeShade="80"/>
        </w:rPr>
        <w:t>INSERT INTO manages VALUES (02, 2, '2022-01-01');</w:t>
      </w:r>
    </w:p>
    <w:p w14:paraId="2BB08EA2" w14:textId="77777777" w:rsidR="0033384D" w:rsidRDefault="0033384D" w:rsidP="00E85C41">
      <w:pPr>
        <w:spacing w:line="360" w:lineRule="auto"/>
        <w:rPr>
          <w:color w:val="1F4E79" w:themeColor="accent5" w:themeShade="80"/>
        </w:rPr>
      </w:pPr>
      <w:r>
        <w:rPr>
          <w:color w:val="1F4E79" w:themeColor="accent5" w:themeShade="80"/>
        </w:rPr>
        <w:t>INSERT INTO manages VALUES (03, 3, '2022-02-01');</w:t>
      </w:r>
    </w:p>
    <w:p w14:paraId="132F9708" w14:textId="420512F2" w:rsidR="00C754FF" w:rsidRDefault="0033384D" w:rsidP="00DE6996">
      <w:pPr>
        <w:spacing w:line="360" w:lineRule="auto"/>
        <w:rPr>
          <w:color w:val="1F4E79" w:themeColor="accent5" w:themeShade="80"/>
        </w:rPr>
      </w:pPr>
      <w:r>
        <w:rPr>
          <w:color w:val="1F4E79" w:themeColor="accent5" w:themeShade="80"/>
        </w:rPr>
        <w:t>INSERT INTO manages VALUES (04, 1, '2022-03-01');</w:t>
      </w:r>
    </w:p>
    <w:p w14:paraId="5A9D845A" w14:textId="77777777" w:rsidR="00C754FF" w:rsidRDefault="00C754FF" w:rsidP="00E85C41">
      <w:pPr>
        <w:spacing w:line="360" w:lineRule="auto"/>
        <w:rPr>
          <w:color w:val="1F4E79" w:themeColor="accent5" w:themeShade="80"/>
        </w:rPr>
      </w:pPr>
    </w:p>
    <w:p w14:paraId="6CFAD678" w14:textId="43E084D0" w:rsidR="00C754FF" w:rsidRDefault="00C754FF" w:rsidP="476B81C2">
      <w:pPr>
        <w:spacing w:line="360" w:lineRule="auto"/>
        <w:rPr>
          <w:b/>
          <w:bCs/>
        </w:rPr>
      </w:pPr>
    </w:p>
    <w:p w14:paraId="5C03FA2C" w14:textId="5648D146" w:rsidR="00C754FF" w:rsidRDefault="00C754FF" w:rsidP="00E85C41">
      <w:pPr>
        <w:spacing w:line="360" w:lineRule="auto"/>
        <w:rPr>
          <w:b/>
          <w:bCs/>
        </w:rPr>
      </w:pPr>
      <w:r>
        <w:rPr>
          <w:b/>
          <w:bCs/>
        </w:rPr>
        <w:t>-Customer</w:t>
      </w:r>
      <w:r w:rsidRPr="00075599">
        <w:rPr>
          <w:b/>
          <w:bCs/>
        </w:rPr>
        <w:t xml:space="preserve"> table inserts:</w:t>
      </w:r>
    </w:p>
    <w:p w14:paraId="71BD25E2" w14:textId="77777777" w:rsidR="00C754FF" w:rsidRPr="00C754FF" w:rsidRDefault="00C754FF" w:rsidP="00E85C41">
      <w:pPr>
        <w:spacing w:line="360" w:lineRule="auto"/>
        <w:rPr>
          <w:b/>
          <w:bCs/>
        </w:rPr>
      </w:pPr>
    </w:p>
    <w:p w14:paraId="41C0CB77" w14:textId="77777777" w:rsidR="0033384D" w:rsidRDefault="0033384D" w:rsidP="00E85C41">
      <w:pPr>
        <w:spacing w:line="360" w:lineRule="auto"/>
        <w:rPr>
          <w:color w:val="1F4E79" w:themeColor="accent5" w:themeShade="80"/>
        </w:rPr>
      </w:pPr>
      <w:r>
        <w:rPr>
          <w:color w:val="1F4E79" w:themeColor="accent5" w:themeShade="80"/>
        </w:rPr>
        <w:t>INSERT INTO Customer VALUES (1001,'John Smith', 'john.smith@example.com', '555-1234', 'Eastern province-Alnuzha-122', 121);</w:t>
      </w:r>
    </w:p>
    <w:p w14:paraId="1C4A763D" w14:textId="77777777" w:rsidR="0033384D" w:rsidRDefault="0033384D" w:rsidP="00E85C41">
      <w:pPr>
        <w:spacing w:line="360" w:lineRule="auto"/>
        <w:rPr>
          <w:color w:val="1F4E79" w:themeColor="accent5" w:themeShade="80"/>
        </w:rPr>
      </w:pPr>
      <w:r>
        <w:rPr>
          <w:color w:val="1F4E79" w:themeColor="accent5" w:themeShade="80"/>
        </w:rPr>
        <w:t>INSERT INTO Customer VALUES (1002, 'Jane Doe', 'jane.doe@example.com', '555-5678', 'Riyadh-Alhamra-119',122);</w:t>
      </w:r>
    </w:p>
    <w:p w14:paraId="6FA6CC1D" w14:textId="77777777" w:rsidR="0033384D" w:rsidRDefault="0033384D" w:rsidP="00E85C41">
      <w:pPr>
        <w:spacing w:line="360" w:lineRule="auto"/>
        <w:rPr>
          <w:color w:val="1F4E79" w:themeColor="accent5" w:themeShade="80"/>
        </w:rPr>
      </w:pPr>
      <w:r>
        <w:rPr>
          <w:color w:val="1F4E79" w:themeColor="accent5" w:themeShade="80"/>
        </w:rPr>
        <w:t>INSERT INTO Customer VALUES (1003, 'Bob Johnson', 'bob.johnson@example.com', '555-9012', 'Madinah Region-Alsheera-754', 123);</w:t>
      </w:r>
    </w:p>
    <w:p w14:paraId="00AE14EC" w14:textId="7692451E" w:rsidR="00C754FF" w:rsidRDefault="0033384D" w:rsidP="00F34A1A">
      <w:pPr>
        <w:spacing w:line="360" w:lineRule="auto"/>
        <w:rPr>
          <w:color w:val="1F4E79" w:themeColor="accent5" w:themeShade="80"/>
        </w:rPr>
      </w:pPr>
      <w:r>
        <w:rPr>
          <w:color w:val="1F4E79" w:themeColor="accent5" w:themeShade="80"/>
        </w:rPr>
        <w:t>INSERT INTO Customer VALUES (1004, 'Sara Saleh', 'sara.saleh@example.com', '555-3456', 'Western province-Albalad-864', 124);</w:t>
      </w:r>
    </w:p>
    <w:p w14:paraId="72A10B1D" w14:textId="77777777" w:rsidR="00F34A1A" w:rsidRDefault="00F34A1A" w:rsidP="00F34A1A">
      <w:pPr>
        <w:spacing w:line="360" w:lineRule="auto"/>
        <w:rPr>
          <w:b/>
          <w:bCs/>
        </w:rPr>
      </w:pPr>
    </w:p>
    <w:p w14:paraId="1A22ECEF" w14:textId="77777777" w:rsidR="00F34A1A" w:rsidRDefault="00F34A1A" w:rsidP="00F34A1A">
      <w:pPr>
        <w:spacing w:line="360" w:lineRule="auto"/>
        <w:rPr>
          <w:b/>
          <w:bCs/>
        </w:rPr>
      </w:pPr>
    </w:p>
    <w:p w14:paraId="10DDBCD0" w14:textId="77777777" w:rsidR="00F34A1A" w:rsidRDefault="00F34A1A" w:rsidP="00F34A1A">
      <w:pPr>
        <w:spacing w:line="360" w:lineRule="auto"/>
        <w:rPr>
          <w:b/>
          <w:bCs/>
        </w:rPr>
      </w:pPr>
    </w:p>
    <w:p w14:paraId="32BAD348" w14:textId="77777777" w:rsidR="00F34A1A" w:rsidRDefault="00F34A1A" w:rsidP="00F34A1A">
      <w:pPr>
        <w:spacing w:line="360" w:lineRule="auto"/>
        <w:rPr>
          <w:b/>
          <w:bCs/>
        </w:rPr>
      </w:pPr>
    </w:p>
    <w:p w14:paraId="30A36729" w14:textId="25A12951" w:rsidR="00F34A1A" w:rsidRDefault="00C754FF" w:rsidP="00F34A1A">
      <w:pPr>
        <w:spacing w:line="360" w:lineRule="auto"/>
        <w:rPr>
          <w:b/>
          <w:bCs/>
        </w:rPr>
      </w:pPr>
      <w:r>
        <w:rPr>
          <w:b/>
          <w:bCs/>
        </w:rPr>
        <w:t>-Plan</w:t>
      </w:r>
      <w:r w:rsidRPr="00075599">
        <w:rPr>
          <w:b/>
          <w:bCs/>
        </w:rPr>
        <w:t xml:space="preserve"> table inserts:</w:t>
      </w:r>
    </w:p>
    <w:p w14:paraId="1C0A135E" w14:textId="77777777" w:rsidR="00C754FF" w:rsidRPr="00C754FF" w:rsidRDefault="00C754FF" w:rsidP="00E85C41">
      <w:pPr>
        <w:spacing w:line="360" w:lineRule="auto"/>
        <w:rPr>
          <w:b/>
          <w:bCs/>
        </w:rPr>
      </w:pPr>
    </w:p>
    <w:p w14:paraId="7922DC6D" w14:textId="77777777" w:rsidR="0033384D" w:rsidRDefault="0033384D" w:rsidP="00E85C41">
      <w:pPr>
        <w:spacing w:line="360" w:lineRule="auto"/>
        <w:rPr>
          <w:color w:val="1F4E79" w:themeColor="accent5" w:themeShade="80"/>
        </w:rPr>
      </w:pPr>
      <w:r>
        <w:rPr>
          <w:color w:val="1F4E79" w:themeColor="accent5" w:themeShade="80"/>
        </w:rPr>
        <w:t>INSERT INTO Plan VALUES (1, 'Basic Plan', 'Includes basic features', 19.99, 1001);</w:t>
      </w:r>
    </w:p>
    <w:p w14:paraId="496F4420" w14:textId="77777777" w:rsidR="0033384D" w:rsidRDefault="0033384D" w:rsidP="00E85C41">
      <w:pPr>
        <w:spacing w:line="360" w:lineRule="auto"/>
        <w:rPr>
          <w:color w:val="1F4E79" w:themeColor="accent5" w:themeShade="80"/>
        </w:rPr>
      </w:pPr>
      <w:r>
        <w:rPr>
          <w:color w:val="1F4E79" w:themeColor="accent5" w:themeShade="80"/>
        </w:rPr>
        <w:t>INSERT INTO Plan VALUES (2, 'Premium Plan', 'Includes premium features', 29.99, 1002);</w:t>
      </w:r>
    </w:p>
    <w:p w14:paraId="4C955A36" w14:textId="6662B02C" w:rsidR="0033384D" w:rsidRDefault="0033384D" w:rsidP="00E85C41">
      <w:pPr>
        <w:spacing w:line="360" w:lineRule="auto"/>
        <w:rPr>
          <w:color w:val="1F4E79" w:themeColor="accent5" w:themeShade="80"/>
        </w:rPr>
      </w:pPr>
      <w:r>
        <w:rPr>
          <w:color w:val="1F4E79" w:themeColor="accent5" w:themeShade="80"/>
        </w:rPr>
        <w:t>INSERT INTO Plan VALUES (3, 'Business Plan', 'Includes business features', 49.99, 1003);</w:t>
      </w:r>
    </w:p>
    <w:p w14:paraId="1DCD92DC" w14:textId="736343C0" w:rsidR="00C754FF" w:rsidRPr="00DE6996" w:rsidRDefault="0033384D" w:rsidP="00DE6996">
      <w:pPr>
        <w:spacing w:line="360" w:lineRule="auto"/>
        <w:rPr>
          <w:color w:val="1F4E79" w:themeColor="accent5" w:themeShade="80"/>
        </w:rPr>
      </w:pPr>
      <w:r>
        <w:rPr>
          <w:color w:val="1F4E79" w:themeColor="accent5" w:themeShade="80"/>
        </w:rPr>
        <w:t>INSERT INTO Plan VALUES (4, 'Enterprise Plan', 'Includes enterprise features', 99.99, 1004);</w:t>
      </w:r>
    </w:p>
    <w:p w14:paraId="09304BBD" w14:textId="77777777" w:rsidR="00762534" w:rsidRDefault="00762534" w:rsidP="00E85C41">
      <w:pPr>
        <w:spacing w:line="360" w:lineRule="auto"/>
        <w:rPr>
          <w:b/>
          <w:bCs/>
        </w:rPr>
      </w:pPr>
    </w:p>
    <w:p w14:paraId="15EA9CA8" w14:textId="018FEAD3" w:rsidR="00C754FF" w:rsidRDefault="00C754FF" w:rsidP="00E85C41">
      <w:pPr>
        <w:spacing w:line="360" w:lineRule="auto"/>
        <w:rPr>
          <w:b/>
          <w:bCs/>
        </w:rPr>
      </w:pPr>
      <w:r>
        <w:rPr>
          <w:b/>
          <w:bCs/>
        </w:rPr>
        <w:lastRenderedPageBreak/>
        <w:t>-Payment</w:t>
      </w:r>
      <w:r w:rsidRPr="00075599">
        <w:rPr>
          <w:b/>
          <w:bCs/>
        </w:rPr>
        <w:t xml:space="preserve"> table inserts:</w:t>
      </w:r>
    </w:p>
    <w:p w14:paraId="2EA1890F" w14:textId="02468C57" w:rsidR="00C754FF" w:rsidRPr="00C754FF" w:rsidRDefault="00C754FF" w:rsidP="00E85C41">
      <w:pPr>
        <w:spacing w:line="360" w:lineRule="auto"/>
        <w:rPr>
          <w:b/>
          <w:bCs/>
        </w:rPr>
      </w:pPr>
    </w:p>
    <w:p w14:paraId="750D14F3" w14:textId="77777777" w:rsidR="0033384D" w:rsidRDefault="0033384D" w:rsidP="00E85C41">
      <w:pPr>
        <w:spacing w:line="360" w:lineRule="auto"/>
        <w:rPr>
          <w:color w:val="1F4E79" w:themeColor="accent5" w:themeShade="80"/>
        </w:rPr>
      </w:pPr>
      <w:r>
        <w:rPr>
          <w:color w:val="1F4E79" w:themeColor="accent5" w:themeShade="80"/>
        </w:rPr>
        <w:t>INSERT INTO Payment VALUES (1, 19.99, '2022-01-01', 1001, 1);</w:t>
      </w:r>
    </w:p>
    <w:p w14:paraId="11E9A38B" w14:textId="77777777" w:rsidR="0033384D" w:rsidRDefault="0033384D" w:rsidP="00E85C41">
      <w:pPr>
        <w:spacing w:line="360" w:lineRule="auto"/>
        <w:rPr>
          <w:color w:val="1F4E79" w:themeColor="accent5" w:themeShade="80"/>
        </w:rPr>
      </w:pPr>
      <w:r>
        <w:rPr>
          <w:color w:val="1F4E79" w:themeColor="accent5" w:themeShade="80"/>
        </w:rPr>
        <w:t>INSERT INTO Payment VALUES (2, 29.99, '2022-02-01', 1002, 2);</w:t>
      </w:r>
    </w:p>
    <w:p w14:paraId="4B33C950" w14:textId="31D3AC89" w:rsidR="0033384D" w:rsidRDefault="0033384D" w:rsidP="00E85C41">
      <w:pPr>
        <w:spacing w:line="360" w:lineRule="auto"/>
        <w:rPr>
          <w:color w:val="1F4E79" w:themeColor="accent5" w:themeShade="80"/>
        </w:rPr>
      </w:pPr>
      <w:r>
        <w:rPr>
          <w:color w:val="1F4E79" w:themeColor="accent5" w:themeShade="80"/>
        </w:rPr>
        <w:t>INSERT INTO Payment VALUES (3, 49.99, '2022-03-01', 1003, 3);</w:t>
      </w:r>
    </w:p>
    <w:p w14:paraId="36A18407" w14:textId="6217AEE4" w:rsidR="00A74BE8" w:rsidRPr="005E16DA" w:rsidRDefault="0033384D" w:rsidP="005E16DA">
      <w:pPr>
        <w:spacing w:line="360" w:lineRule="auto"/>
        <w:rPr>
          <w:color w:val="1F4E79" w:themeColor="accent5" w:themeShade="80"/>
        </w:rPr>
      </w:pPr>
      <w:r>
        <w:rPr>
          <w:color w:val="1F4E79" w:themeColor="accent5" w:themeShade="80"/>
        </w:rPr>
        <w:t>INSERT INTO Payment VALUES (4, 99.99, '2022-04-01', 1004, 4);</w:t>
      </w:r>
    </w:p>
    <w:p w14:paraId="1F376BC6" w14:textId="77777777" w:rsidR="00A74BE8" w:rsidRDefault="00A74BE8" w:rsidP="00C37FCF">
      <w:pPr>
        <w:rPr>
          <w:sz w:val="28"/>
          <w:szCs w:val="28"/>
        </w:rPr>
      </w:pPr>
    </w:p>
    <w:p w14:paraId="4044EC71" w14:textId="46DDC70F" w:rsidR="00762534" w:rsidRDefault="00762534" w:rsidP="00C37FCF">
      <w:pPr>
        <w:tabs>
          <w:tab w:val="left" w:pos="1905"/>
        </w:tabs>
        <w:rPr>
          <w:sz w:val="28"/>
          <w:szCs w:val="28"/>
        </w:rPr>
      </w:pPr>
    </w:p>
    <w:p w14:paraId="30F66A43" w14:textId="603B1DFA" w:rsidR="00AD6680" w:rsidRPr="00467B5E" w:rsidRDefault="00B57DCD" w:rsidP="476B81C2">
      <w:pPr>
        <w:pStyle w:val="Heading1"/>
        <w:tabs>
          <w:tab w:val="left" w:pos="1905"/>
        </w:tabs>
        <w:rPr>
          <w:b/>
          <w:bCs/>
          <w:color w:val="000000" w:themeColor="text1"/>
          <w:sz w:val="28"/>
          <w:szCs w:val="28"/>
        </w:rPr>
      </w:pPr>
      <w:bookmarkStart w:id="11" w:name="_Toc135593871"/>
      <w:r>
        <w:rPr>
          <w:b/>
          <w:bCs/>
          <w:color w:val="000000" w:themeColor="text1"/>
          <w:sz w:val="28"/>
          <w:szCs w:val="28"/>
        </w:rPr>
        <w:t>7</w:t>
      </w:r>
      <w:r w:rsidR="00F14D88" w:rsidRPr="00467B5E">
        <w:rPr>
          <w:b/>
          <w:bCs/>
          <w:color w:val="000000" w:themeColor="text1"/>
          <w:sz w:val="28"/>
          <w:szCs w:val="28"/>
        </w:rPr>
        <w:t>-Tables:</w:t>
      </w:r>
      <w:bookmarkEnd w:id="11"/>
    </w:p>
    <w:p w14:paraId="48CD28DA" w14:textId="731C9FF6" w:rsidR="00AD6680" w:rsidRDefault="00AD6680" w:rsidP="00AD6680">
      <w:pPr>
        <w:rPr>
          <w:sz w:val="28"/>
          <w:szCs w:val="28"/>
        </w:rPr>
      </w:pPr>
    </w:p>
    <w:p w14:paraId="1C041D90" w14:textId="4EDCA770" w:rsidR="00F14D88" w:rsidRPr="0083713B" w:rsidRDefault="0083713B" w:rsidP="00AD6680">
      <w:pPr>
        <w:rPr>
          <w:b/>
          <w:bCs/>
        </w:rPr>
      </w:pPr>
      <w:r w:rsidRPr="0083713B">
        <w:rPr>
          <w:b/>
          <w:bCs/>
        </w:rPr>
        <w:t>D</w:t>
      </w:r>
      <w:r w:rsidR="00F14D88" w:rsidRPr="0083713B">
        <w:rPr>
          <w:b/>
          <w:bCs/>
        </w:rPr>
        <w:t>epa</w:t>
      </w:r>
      <w:r w:rsidRPr="0083713B">
        <w:rPr>
          <w:b/>
          <w:bCs/>
        </w:rPr>
        <w:t>rtment table</w:t>
      </w:r>
      <w:r w:rsidRPr="0083713B">
        <w:t>:</w:t>
      </w:r>
    </w:p>
    <w:p w14:paraId="358FD152" w14:textId="19A8B084" w:rsidR="00AD6680" w:rsidRPr="00AD6680" w:rsidRDefault="00AD6680" w:rsidP="00AD6680">
      <w:pPr>
        <w:rPr>
          <w:sz w:val="28"/>
          <w:szCs w:val="28"/>
        </w:rPr>
      </w:pPr>
    </w:p>
    <w:p w14:paraId="55EDAD70" w14:textId="778876F7" w:rsidR="00AD6680" w:rsidRPr="00AD6680" w:rsidRDefault="00151F19" w:rsidP="00AD6680">
      <w:pPr>
        <w:rPr>
          <w:sz w:val="28"/>
          <w:szCs w:val="28"/>
        </w:rPr>
      </w:pPr>
      <w:r>
        <w:rPr>
          <w:noProof/>
          <w:color w:val="1F4E79" w:themeColor="accent5" w:themeShade="80"/>
        </w:rPr>
        <w:drawing>
          <wp:anchor distT="0" distB="0" distL="114300" distR="114300" simplePos="0" relativeHeight="251624448" behindDoc="0" locked="0" layoutInCell="1" allowOverlap="1" wp14:anchorId="5509FBA2" wp14:editId="4948D8B7">
            <wp:simplePos x="0" y="0"/>
            <wp:positionH relativeFrom="margin">
              <wp:align>center</wp:align>
            </wp:positionH>
            <wp:positionV relativeFrom="margin">
              <wp:posOffset>5061039</wp:posOffset>
            </wp:positionV>
            <wp:extent cx="3411415" cy="1637479"/>
            <wp:effectExtent l="0" t="0" r="0" b="1270"/>
            <wp:wrapNone/>
            <wp:docPr id="1488430240" name="Picture 148843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30240" name="Picture 1488430240"/>
                    <pic:cNvPicPr/>
                  </pic:nvPicPr>
                  <pic:blipFill rotWithShape="1">
                    <a:blip r:embed="rId13" cstate="print">
                      <a:extLst>
                        <a:ext uri="{28A0092B-C50C-407E-A947-70E740481C1C}">
                          <a14:useLocalDpi xmlns:a14="http://schemas.microsoft.com/office/drawing/2010/main" val="0"/>
                        </a:ext>
                      </a:extLst>
                    </a:blip>
                    <a:srcRect l="16026" t="51421" r="51922" b="24921"/>
                    <a:stretch/>
                  </pic:blipFill>
                  <pic:spPr bwMode="auto">
                    <a:xfrm>
                      <a:off x="0" y="0"/>
                      <a:ext cx="3411415" cy="16374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48E22" w14:textId="77777777" w:rsidR="00AD6680" w:rsidRPr="00AD6680" w:rsidRDefault="00AD6680" w:rsidP="00AD6680">
      <w:pPr>
        <w:rPr>
          <w:sz w:val="28"/>
          <w:szCs w:val="28"/>
        </w:rPr>
      </w:pPr>
    </w:p>
    <w:p w14:paraId="0FF20288" w14:textId="72BC82E0" w:rsidR="00AD6680" w:rsidRPr="00AD6680" w:rsidRDefault="00AD6680" w:rsidP="00AD6680">
      <w:pPr>
        <w:rPr>
          <w:sz w:val="28"/>
          <w:szCs w:val="28"/>
        </w:rPr>
      </w:pPr>
    </w:p>
    <w:p w14:paraId="0D9FE62A" w14:textId="77777777" w:rsidR="00AD6680" w:rsidRPr="00AD6680" w:rsidRDefault="00AD6680" w:rsidP="00AD6680">
      <w:pPr>
        <w:rPr>
          <w:sz w:val="28"/>
          <w:szCs w:val="28"/>
        </w:rPr>
      </w:pPr>
    </w:p>
    <w:p w14:paraId="1DE5E569" w14:textId="77777777" w:rsidR="00AD6680" w:rsidRPr="00AD6680" w:rsidRDefault="00AD6680" w:rsidP="00AD6680">
      <w:pPr>
        <w:rPr>
          <w:sz w:val="28"/>
          <w:szCs w:val="28"/>
        </w:rPr>
      </w:pPr>
    </w:p>
    <w:p w14:paraId="3AFDAB83" w14:textId="77777777" w:rsidR="00AD6680" w:rsidRPr="00AD6680" w:rsidRDefault="00AD6680" w:rsidP="00AD6680">
      <w:pPr>
        <w:rPr>
          <w:sz w:val="28"/>
          <w:szCs w:val="28"/>
        </w:rPr>
      </w:pPr>
    </w:p>
    <w:p w14:paraId="75CCDD2C" w14:textId="77777777" w:rsidR="00AD6680" w:rsidRPr="00AD6680" w:rsidRDefault="00AD6680" w:rsidP="00AD6680">
      <w:pPr>
        <w:rPr>
          <w:sz w:val="28"/>
          <w:szCs w:val="28"/>
        </w:rPr>
      </w:pPr>
    </w:p>
    <w:p w14:paraId="79772399" w14:textId="77777777" w:rsidR="00AD6680" w:rsidRDefault="00AD6680" w:rsidP="00AD6680">
      <w:pPr>
        <w:rPr>
          <w:sz w:val="28"/>
          <w:szCs w:val="28"/>
        </w:rPr>
      </w:pPr>
    </w:p>
    <w:p w14:paraId="6F5783F9" w14:textId="77777777" w:rsidR="00151F19" w:rsidRDefault="00151F19" w:rsidP="00AD6680">
      <w:pPr>
        <w:rPr>
          <w:sz w:val="28"/>
          <w:szCs w:val="28"/>
        </w:rPr>
      </w:pPr>
    </w:p>
    <w:p w14:paraId="35D47182" w14:textId="77777777" w:rsidR="00151F19" w:rsidRDefault="00151F19" w:rsidP="00AD6680">
      <w:pPr>
        <w:rPr>
          <w:sz w:val="28"/>
          <w:szCs w:val="28"/>
        </w:rPr>
      </w:pPr>
    </w:p>
    <w:p w14:paraId="2BFC5F7B" w14:textId="77777777" w:rsidR="00151F19" w:rsidRDefault="00151F19" w:rsidP="00AD6680">
      <w:pPr>
        <w:rPr>
          <w:sz w:val="28"/>
          <w:szCs w:val="28"/>
        </w:rPr>
      </w:pPr>
    </w:p>
    <w:p w14:paraId="5297F1F8" w14:textId="77777777" w:rsidR="00151F19" w:rsidRDefault="00151F19" w:rsidP="00AD6680">
      <w:pPr>
        <w:rPr>
          <w:sz w:val="28"/>
          <w:szCs w:val="28"/>
        </w:rPr>
      </w:pPr>
    </w:p>
    <w:p w14:paraId="3E4ECF43" w14:textId="77777777" w:rsidR="00151F19" w:rsidRPr="00AD6680" w:rsidRDefault="00151F19" w:rsidP="00AD6680">
      <w:pPr>
        <w:rPr>
          <w:sz w:val="28"/>
          <w:szCs w:val="28"/>
        </w:rPr>
      </w:pPr>
    </w:p>
    <w:p w14:paraId="3C23AC37" w14:textId="5C369EF4" w:rsidR="00AD6680" w:rsidRDefault="00AD6680" w:rsidP="00AD6680">
      <w:pPr>
        <w:rPr>
          <w:sz w:val="28"/>
          <w:szCs w:val="28"/>
        </w:rPr>
      </w:pPr>
    </w:p>
    <w:p w14:paraId="79F4524B" w14:textId="4BE792D5" w:rsidR="005D5B53" w:rsidRPr="005D5B53" w:rsidRDefault="005D5B53" w:rsidP="00AD6680">
      <w:pPr>
        <w:rPr>
          <w:b/>
          <w:bCs/>
        </w:rPr>
      </w:pPr>
      <w:r w:rsidRPr="005D5B53">
        <w:rPr>
          <w:b/>
          <w:bCs/>
        </w:rPr>
        <w:t>Project table</w:t>
      </w:r>
      <w:r>
        <w:rPr>
          <w:b/>
          <w:bCs/>
        </w:rPr>
        <w:t>:</w:t>
      </w:r>
    </w:p>
    <w:p w14:paraId="723873BF" w14:textId="092D5A57" w:rsidR="00AD6680" w:rsidRPr="00AD6680" w:rsidRDefault="00AD6680" w:rsidP="00AD6680">
      <w:pPr>
        <w:rPr>
          <w:sz w:val="28"/>
          <w:szCs w:val="28"/>
        </w:rPr>
      </w:pPr>
    </w:p>
    <w:p w14:paraId="4E6BE828" w14:textId="2BEF7DC5" w:rsidR="00AD6680" w:rsidRPr="00AD6680" w:rsidRDefault="00151F19" w:rsidP="00AD6680">
      <w:pPr>
        <w:rPr>
          <w:sz w:val="28"/>
          <w:szCs w:val="28"/>
        </w:rPr>
      </w:pPr>
      <w:r>
        <w:rPr>
          <w:noProof/>
          <w:color w:val="1F4E79" w:themeColor="accent5" w:themeShade="80"/>
        </w:rPr>
        <w:drawing>
          <wp:anchor distT="0" distB="0" distL="114300" distR="114300" simplePos="0" relativeHeight="251627520" behindDoc="0" locked="0" layoutInCell="1" allowOverlap="1" wp14:anchorId="3862A5E9" wp14:editId="7CA9F966">
            <wp:simplePos x="0" y="0"/>
            <wp:positionH relativeFrom="margin">
              <wp:align>center</wp:align>
            </wp:positionH>
            <wp:positionV relativeFrom="margin">
              <wp:posOffset>408174</wp:posOffset>
            </wp:positionV>
            <wp:extent cx="3644265" cy="1315085"/>
            <wp:effectExtent l="0" t="0" r="0" b="0"/>
            <wp:wrapNone/>
            <wp:docPr id="1479368005" name="Picture 1479368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8005" name="Picture 3"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6187" t="50764" r="36591" b="25414"/>
                    <a:stretch/>
                  </pic:blipFill>
                  <pic:spPr bwMode="auto">
                    <a:xfrm>
                      <a:off x="0" y="0"/>
                      <a:ext cx="3644265" cy="1315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E79876" w14:textId="33787777" w:rsidR="00AD6680" w:rsidRPr="00AD6680" w:rsidRDefault="00AD6680" w:rsidP="00AD6680">
      <w:pPr>
        <w:rPr>
          <w:sz w:val="28"/>
          <w:szCs w:val="28"/>
        </w:rPr>
      </w:pPr>
    </w:p>
    <w:p w14:paraId="7B67B784" w14:textId="32F26D15" w:rsidR="00AD6680" w:rsidRPr="00AD6680" w:rsidRDefault="00AD6680" w:rsidP="00AD6680">
      <w:pPr>
        <w:rPr>
          <w:sz w:val="28"/>
          <w:szCs w:val="28"/>
        </w:rPr>
      </w:pPr>
    </w:p>
    <w:p w14:paraId="546B994F" w14:textId="5B10B1F5" w:rsidR="00AD6680" w:rsidRPr="00AD6680" w:rsidRDefault="00AD6680" w:rsidP="00AD6680">
      <w:pPr>
        <w:rPr>
          <w:sz w:val="28"/>
          <w:szCs w:val="28"/>
        </w:rPr>
      </w:pPr>
    </w:p>
    <w:p w14:paraId="7FEE0B2B" w14:textId="3A87941C" w:rsidR="00AD6680" w:rsidRDefault="00AD6680" w:rsidP="00AD6680">
      <w:pPr>
        <w:rPr>
          <w:sz w:val="28"/>
          <w:szCs w:val="28"/>
        </w:rPr>
      </w:pPr>
    </w:p>
    <w:p w14:paraId="3EC92614" w14:textId="067880F2" w:rsidR="005D5B53" w:rsidRDefault="005D5B53" w:rsidP="00AD6680">
      <w:pPr>
        <w:rPr>
          <w:sz w:val="28"/>
          <w:szCs w:val="28"/>
        </w:rPr>
      </w:pPr>
    </w:p>
    <w:p w14:paraId="6E2E4933" w14:textId="3AD06464" w:rsidR="005D5B53" w:rsidRDefault="005D5B53" w:rsidP="00AD6680">
      <w:pPr>
        <w:rPr>
          <w:sz w:val="28"/>
          <w:szCs w:val="28"/>
        </w:rPr>
      </w:pPr>
    </w:p>
    <w:p w14:paraId="227153D4" w14:textId="0E362809" w:rsidR="005D5B53" w:rsidRDefault="005D5B53" w:rsidP="00AD6680">
      <w:pPr>
        <w:rPr>
          <w:b/>
          <w:bCs/>
        </w:rPr>
      </w:pPr>
      <w:r w:rsidRPr="005D5B53">
        <w:rPr>
          <w:b/>
          <w:bCs/>
        </w:rPr>
        <w:t>Employee table:</w:t>
      </w:r>
    </w:p>
    <w:p w14:paraId="284397B7" w14:textId="53B14EB7" w:rsidR="005D5B53" w:rsidRPr="005D5B53" w:rsidRDefault="005D5B53" w:rsidP="00AD6680">
      <w:pPr>
        <w:rPr>
          <w:b/>
          <w:bCs/>
        </w:rPr>
      </w:pPr>
    </w:p>
    <w:p w14:paraId="3B46692C" w14:textId="5425A66F" w:rsidR="005D5B53" w:rsidRDefault="00151F19" w:rsidP="00AD6680">
      <w:pPr>
        <w:rPr>
          <w:sz w:val="28"/>
          <w:szCs w:val="28"/>
        </w:rPr>
      </w:pPr>
      <w:r>
        <w:rPr>
          <w:noProof/>
          <w:color w:val="1F4E79" w:themeColor="accent5" w:themeShade="80"/>
        </w:rPr>
        <w:drawing>
          <wp:anchor distT="0" distB="0" distL="114300" distR="114300" simplePos="0" relativeHeight="251635712" behindDoc="0" locked="0" layoutInCell="1" allowOverlap="1" wp14:anchorId="3FCBB46C" wp14:editId="28D0398D">
            <wp:simplePos x="0" y="0"/>
            <wp:positionH relativeFrom="margin">
              <wp:align>left</wp:align>
            </wp:positionH>
            <wp:positionV relativeFrom="margin">
              <wp:posOffset>2450620</wp:posOffset>
            </wp:positionV>
            <wp:extent cx="5754970" cy="1568547"/>
            <wp:effectExtent l="0" t="0" r="0" b="0"/>
            <wp:wrapNone/>
            <wp:docPr id="1692125588" name="Picture 1692125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25588" name="Picture 4"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6079" t="51422" r="427" b="17199"/>
                    <a:stretch/>
                  </pic:blipFill>
                  <pic:spPr bwMode="auto">
                    <a:xfrm>
                      <a:off x="0" y="0"/>
                      <a:ext cx="5754970" cy="1568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C2019" w14:textId="648BE1F7" w:rsidR="005D5B53" w:rsidRDefault="005D5B53" w:rsidP="00AD6680">
      <w:pPr>
        <w:rPr>
          <w:sz w:val="28"/>
          <w:szCs w:val="28"/>
        </w:rPr>
      </w:pPr>
    </w:p>
    <w:p w14:paraId="06E97C08" w14:textId="1CFB65C8" w:rsidR="005D5B53" w:rsidRDefault="005D5B53" w:rsidP="00AD6680">
      <w:pPr>
        <w:rPr>
          <w:sz w:val="28"/>
          <w:szCs w:val="28"/>
        </w:rPr>
      </w:pPr>
    </w:p>
    <w:p w14:paraId="4E7E4A0D" w14:textId="223C5282" w:rsidR="005D5B53" w:rsidRDefault="005D5B53" w:rsidP="00AD6680">
      <w:pPr>
        <w:rPr>
          <w:sz w:val="28"/>
          <w:szCs w:val="28"/>
        </w:rPr>
      </w:pPr>
    </w:p>
    <w:p w14:paraId="38C4F742" w14:textId="55D558B2" w:rsidR="005D5B53" w:rsidRDefault="005D5B53" w:rsidP="00AD6680">
      <w:pPr>
        <w:rPr>
          <w:sz w:val="28"/>
          <w:szCs w:val="28"/>
        </w:rPr>
      </w:pPr>
    </w:p>
    <w:p w14:paraId="15811E00" w14:textId="2762E489" w:rsidR="005D5B53" w:rsidRDefault="005D5B53" w:rsidP="00AD6680">
      <w:pPr>
        <w:rPr>
          <w:sz w:val="28"/>
          <w:szCs w:val="28"/>
        </w:rPr>
      </w:pPr>
    </w:p>
    <w:p w14:paraId="6C1089BE" w14:textId="514B02A3" w:rsidR="005D5B53" w:rsidRDefault="005D5B53" w:rsidP="00AD6680">
      <w:pPr>
        <w:rPr>
          <w:sz w:val="28"/>
          <w:szCs w:val="28"/>
        </w:rPr>
      </w:pPr>
    </w:p>
    <w:p w14:paraId="6687C574" w14:textId="4493C39E" w:rsidR="005D5B53" w:rsidRDefault="005D5B53" w:rsidP="00AD6680">
      <w:pPr>
        <w:rPr>
          <w:sz w:val="28"/>
          <w:szCs w:val="28"/>
        </w:rPr>
      </w:pPr>
    </w:p>
    <w:p w14:paraId="2C2551E6" w14:textId="3E2D37E5" w:rsidR="005D5B53" w:rsidRDefault="005D5B53" w:rsidP="00AD6680">
      <w:pPr>
        <w:rPr>
          <w:sz w:val="28"/>
          <w:szCs w:val="28"/>
        </w:rPr>
      </w:pPr>
    </w:p>
    <w:p w14:paraId="2224E2A4" w14:textId="44B376D7" w:rsidR="005D5B53" w:rsidRDefault="005D5B53" w:rsidP="00AD6680">
      <w:pPr>
        <w:rPr>
          <w:sz w:val="28"/>
          <w:szCs w:val="28"/>
        </w:rPr>
      </w:pPr>
    </w:p>
    <w:p w14:paraId="2BDB7AC1" w14:textId="168E8279" w:rsidR="005D5B53" w:rsidRDefault="005D5B53" w:rsidP="00AD6680">
      <w:pPr>
        <w:rPr>
          <w:sz w:val="28"/>
          <w:szCs w:val="28"/>
        </w:rPr>
      </w:pPr>
    </w:p>
    <w:p w14:paraId="28C1D72E" w14:textId="6054DBC1" w:rsidR="005D5B53" w:rsidRDefault="005D5B53" w:rsidP="00AD6680">
      <w:pPr>
        <w:rPr>
          <w:sz w:val="28"/>
          <w:szCs w:val="28"/>
        </w:rPr>
      </w:pPr>
    </w:p>
    <w:p w14:paraId="6166AAD0" w14:textId="14C5CA5A" w:rsidR="005D5B53" w:rsidRDefault="005D5B53" w:rsidP="00AD6680">
      <w:pPr>
        <w:rPr>
          <w:sz w:val="28"/>
          <w:szCs w:val="28"/>
        </w:rPr>
      </w:pPr>
    </w:p>
    <w:p w14:paraId="1DEA0C9C" w14:textId="78D6B017" w:rsidR="005D5B53" w:rsidRPr="00AD6680" w:rsidRDefault="005D5B53" w:rsidP="00AD6680">
      <w:pPr>
        <w:rPr>
          <w:sz w:val="28"/>
          <w:szCs w:val="28"/>
        </w:rPr>
      </w:pPr>
    </w:p>
    <w:p w14:paraId="3778924D" w14:textId="1AB010A6" w:rsidR="00AD6680" w:rsidRPr="009F39B7" w:rsidRDefault="009F39B7" w:rsidP="00AD6680">
      <w:pPr>
        <w:rPr>
          <w:b/>
          <w:bCs/>
        </w:rPr>
      </w:pPr>
      <w:r w:rsidRPr="009F39B7">
        <w:rPr>
          <w:b/>
          <w:bCs/>
        </w:rPr>
        <w:t>Branch table:</w:t>
      </w:r>
    </w:p>
    <w:p w14:paraId="3ED34D80" w14:textId="02EC2873" w:rsidR="00CC5F71" w:rsidRDefault="00CC5F71" w:rsidP="00AD6680">
      <w:pPr>
        <w:rPr>
          <w:sz w:val="28"/>
          <w:szCs w:val="28"/>
        </w:rPr>
      </w:pPr>
    </w:p>
    <w:p w14:paraId="7DCFB6B9" w14:textId="630473E1" w:rsidR="00CC5F71" w:rsidRDefault="00CC5F71" w:rsidP="00AD6680">
      <w:pPr>
        <w:rPr>
          <w:sz w:val="28"/>
          <w:szCs w:val="28"/>
        </w:rPr>
      </w:pPr>
    </w:p>
    <w:p w14:paraId="6E16FCCE" w14:textId="6B5B7E33" w:rsidR="00CC5F71" w:rsidRDefault="00151F19" w:rsidP="00AD6680">
      <w:pPr>
        <w:rPr>
          <w:sz w:val="28"/>
          <w:szCs w:val="28"/>
        </w:rPr>
      </w:pPr>
      <w:r>
        <w:rPr>
          <w:noProof/>
          <w:color w:val="1F4E79" w:themeColor="accent5" w:themeShade="80"/>
        </w:rPr>
        <w:drawing>
          <wp:anchor distT="0" distB="0" distL="114300" distR="114300" simplePos="0" relativeHeight="251651072" behindDoc="0" locked="0" layoutInCell="1" allowOverlap="1" wp14:anchorId="5E4D7BAE" wp14:editId="566CECB0">
            <wp:simplePos x="0" y="0"/>
            <wp:positionH relativeFrom="margin">
              <wp:align>center</wp:align>
            </wp:positionH>
            <wp:positionV relativeFrom="margin">
              <wp:posOffset>5960745</wp:posOffset>
            </wp:positionV>
            <wp:extent cx="3670300" cy="1329055"/>
            <wp:effectExtent l="0" t="0" r="6350" b="4445"/>
            <wp:wrapNone/>
            <wp:docPr id="356089152" name="Picture 356089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9152" name="Picture 5"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16667" t="51586" r="42628" b="25743"/>
                    <a:stretch/>
                  </pic:blipFill>
                  <pic:spPr bwMode="auto">
                    <a:xfrm>
                      <a:off x="0" y="0"/>
                      <a:ext cx="3670300" cy="132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89A350" w14:textId="4946FA32" w:rsidR="00CC5F71" w:rsidRDefault="00CC5F71" w:rsidP="00AD6680">
      <w:pPr>
        <w:rPr>
          <w:sz w:val="28"/>
          <w:szCs w:val="28"/>
        </w:rPr>
      </w:pPr>
    </w:p>
    <w:p w14:paraId="2CDC2BFE" w14:textId="446B3913" w:rsidR="00CC5F71" w:rsidRDefault="00CC5F71" w:rsidP="00AD6680">
      <w:pPr>
        <w:rPr>
          <w:sz w:val="28"/>
          <w:szCs w:val="28"/>
        </w:rPr>
      </w:pPr>
    </w:p>
    <w:p w14:paraId="6447F673" w14:textId="796D8806" w:rsidR="00CC5F71" w:rsidRDefault="00CC5F71" w:rsidP="00AD6680">
      <w:pPr>
        <w:rPr>
          <w:sz w:val="28"/>
          <w:szCs w:val="28"/>
        </w:rPr>
      </w:pPr>
    </w:p>
    <w:p w14:paraId="535405D0" w14:textId="77777777" w:rsidR="00CC5F71" w:rsidRDefault="00CC5F71" w:rsidP="00AD6680">
      <w:pPr>
        <w:rPr>
          <w:sz w:val="28"/>
          <w:szCs w:val="28"/>
        </w:rPr>
      </w:pPr>
    </w:p>
    <w:p w14:paraId="31338E18" w14:textId="77777777" w:rsidR="00CC5F71" w:rsidRDefault="00CC5F71" w:rsidP="00AD6680">
      <w:pPr>
        <w:rPr>
          <w:sz w:val="28"/>
          <w:szCs w:val="28"/>
        </w:rPr>
      </w:pPr>
    </w:p>
    <w:p w14:paraId="012D8C18" w14:textId="77777777" w:rsidR="00CC5F71" w:rsidRDefault="00CC5F71" w:rsidP="00AD6680">
      <w:pPr>
        <w:rPr>
          <w:sz w:val="28"/>
          <w:szCs w:val="28"/>
        </w:rPr>
      </w:pPr>
    </w:p>
    <w:p w14:paraId="5464F2A9" w14:textId="77777777" w:rsidR="00151F19" w:rsidRDefault="00151F19" w:rsidP="00AD6680">
      <w:pPr>
        <w:rPr>
          <w:sz w:val="28"/>
          <w:szCs w:val="28"/>
        </w:rPr>
      </w:pPr>
    </w:p>
    <w:p w14:paraId="7A54AD0D" w14:textId="77777777" w:rsidR="00151F19" w:rsidRDefault="00151F19" w:rsidP="00AD6680">
      <w:pPr>
        <w:rPr>
          <w:sz w:val="28"/>
          <w:szCs w:val="28"/>
        </w:rPr>
      </w:pPr>
    </w:p>
    <w:p w14:paraId="4B884BCB" w14:textId="77777777" w:rsidR="00151F19" w:rsidRDefault="00151F19" w:rsidP="00AD6680">
      <w:pPr>
        <w:rPr>
          <w:sz w:val="28"/>
          <w:szCs w:val="28"/>
        </w:rPr>
      </w:pPr>
    </w:p>
    <w:p w14:paraId="5E04C536" w14:textId="3FF7575E" w:rsidR="00CC5F71" w:rsidRDefault="00126B27" w:rsidP="00AD6680">
      <w:pPr>
        <w:rPr>
          <w:b/>
          <w:bCs/>
        </w:rPr>
      </w:pPr>
      <w:r w:rsidRPr="00126B27">
        <w:rPr>
          <w:b/>
          <w:bCs/>
        </w:rPr>
        <w:t>Dependent table:</w:t>
      </w:r>
    </w:p>
    <w:p w14:paraId="024CCED3" w14:textId="54E1EA07" w:rsidR="00126B27" w:rsidRPr="00126B27" w:rsidRDefault="00126B27" w:rsidP="00AD6680">
      <w:pPr>
        <w:rPr>
          <w:b/>
          <w:bCs/>
        </w:rPr>
      </w:pPr>
    </w:p>
    <w:p w14:paraId="6463FDFC" w14:textId="51CA2B7B" w:rsidR="00CC5F71" w:rsidRDefault="00151F19" w:rsidP="00AD6680">
      <w:pPr>
        <w:rPr>
          <w:sz w:val="28"/>
          <w:szCs w:val="28"/>
        </w:rPr>
      </w:pPr>
      <w:r>
        <w:rPr>
          <w:noProof/>
          <w:color w:val="1F4E79" w:themeColor="accent5" w:themeShade="80"/>
        </w:rPr>
        <w:drawing>
          <wp:anchor distT="0" distB="0" distL="114300" distR="114300" simplePos="0" relativeHeight="251661312" behindDoc="0" locked="0" layoutInCell="1" allowOverlap="1" wp14:anchorId="401AA9ED" wp14:editId="53F2E8B8">
            <wp:simplePos x="0" y="0"/>
            <wp:positionH relativeFrom="margin">
              <wp:align>center</wp:align>
            </wp:positionH>
            <wp:positionV relativeFrom="margin">
              <wp:posOffset>382116</wp:posOffset>
            </wp:positionV>
            <wp:extent cx="3672205" cy="1118235"/>
            <wp:effectExtent l="0" t="0" r="4445" b="5715"/>
            <wp:wrapNone/>
            <wp:docPr id="764721895" name="Picture 764721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1895" name="Picture 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6343" t="51906" r="34202" b="24934"/>
                    <a:stretch/>
                  </pic:blipFill>
                  <pic:spPr bwMode="auto">
                    <a:xfrm>
                      <a:off x="0" y="0"/>
                      <a:ext cx="3672205" cy="1118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BA54B6" w14:textId="602CD242" w:rsidR="00CC5F71" w:rsidRDefault="00CC5F71" w:rsidP="00AD6680">
      <w:pPr>
        <w:rPr>
          <w:sz w:val="28"/>
          <w:szCs w:val="28"/>
        </w:rPr>
      </w:pPr>
    </w:p>
    <w:p w14:paraId="0DCA7967" w14:textId="7E81890C" w:rsidR="00CC5F71" w:rsidRDefault="00CC5F71" w:rsidP="00AD6680">
      <w:pPr>
        <w:rPr>
          <w:sz w:val="28"/>
          <w:szCs w:val="28"/>
        </w:rPr>
      </w:pPr>
    </w:p>
    <w:p w14:paraId="3637AF95" w14:textId="25115541" w:rsidR="00CC5F71" w:rsidRDefault="00CC5F71" w:rsidP="00AD6680">
      <w:pPr>
        <w:rPr>
          <w:sz w:val="28"/>
          <w:szCs w:val="28"/>
        </w:rPr>
      </w:pPr>
    </w:p>
    <w:p w14:paraId="6CE0AF4B" w14:textId="7EFB443D" w:rsidR="00CC5F71" w:rsidRDefault="00CC5F71" w:rsidP="00AD6680">
      <w:pPr>
        <w:rPr>
          <w:sz w:val="28"/>
          <w:szCs w:val="28"/>
        </w:rPr>
      </w:pPr>
    </w:p>
    <w:p w14:paraId="760A71F9" w14:textId="4B86DCBA" w:rsidR="00CC5F71" w:rsidRDefault="00CC5F71" w:rsidP="00AD6680">
      <w:pPr>
        <w:rPr>
          <w:sz w:val="28"/>
          <w:szCs w:val="28"/>
        </w:rPr>
      </w:pPr>
    </w:p>
    <w:p w14:paraId="53DAE156" w14:textId="77777777" w:rsidR="00151F19" w:rsidRDefault="00151F19" w:rsidP="00AD6680">
      <w:pPr>
        <w:rPr>
          <w:sz w:val="28"/>
          <w:szCs w:val="28"/>
        </w:rPr>
      </w:pPr>
    </w:p>
    <w:p w14:paraId="261B2E96" w14:textId="5CDE8346" w:rsidR="00CC5F71" w:rsidRDefault="00255491" w:rsidP="00AD6680">
      <w:pPr>
        <w:rPr>
          <w:b/>
          <w:bCs/>
        </w:rPr>
      </w:pPr>
      <w:r w:rsidRPr="00255491">
        <w:rPr>
          <w:b/>
          <w:bCs/>
        </w:rPr>
        <w:t>Works_on table:</w:t>
      </w:r>
    </w:p>
    <w:p w14:paraId="1ADA1184" w14:textId="645DEE61" w:rsidR="00255491" w:rsidRPr="00255491" w:rsidRDefault="00151F19" w:rsidP="00AD6680">
      <w:pPr>
        <w:rPr>
          <w:b/>
          <w:bCs/>
        </w:rPr>
      </w:pPr>
      <w:r>
        <w:rPr>
          <w:noProof/>
          <w:color w:val="1F4E79" w:themeColor="accent5" w:themeShade="80"/>
        </w:rPr>
        <w:drawing>
          <wp:anchor distT="0" distB="0" distL="114300" distR="114300" simplePos="0" relativeHeight="251668480" behindDoc="0" locked="0" layoutInCell="1" allowOverlap="1" wp14:anchorId="0E1AF12B" wp14:editId="028EF15C">
            <wp:simplePos x="0" y="0"/>
            <wp:positionH relativeFrom="margin">
              <wp:align>center</wp:align>
            </wp:positionH>
            <wp:positionV relativeFrom="margin">
              <wp:posOffset>2089370</wp:posOffset>
            </wp:positionV>
            <wp:extent cx="2604319" cy="1297402"/>
            <wp:effectExtent l="0" t="0" r="5715" b="0"/>
            <wp:wrapNone/>
            <wp:docPr id="209437528" name="Picture 2094375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7528" name="Picture 7"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6667" t="51749" r="52030" b="24265"/>
                    <a:stretch/>
                  </pic:blipFill>
                  <pic:spPr bwMode="auto">
                    <a:xfrm>
                      <a:off x="0" y="0"/>
                      <a:ext cx="2604319" cy="1297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699F6D" w14:textId="6E8E4E47" w:rsidR="00CC5F71" w:rsidRDefault="00CC5F71" w:rsidP="00AD6680">
      <w:pPr>
        <w:rPr>
          <w:sz w:val="28"/>
          <w:szCs w:val="28"/>
        </w:rPr>
      </w:pPr>
    </w:p>
    <w:p w14:paraId="463CAFD1" w14:textId="2C38632E" w:rsidR="00CC5F71" w:rsidRDefault="00CC5F71" w:rsidP="00AD6680">
      <w:pPr>
        <w:rPr>
          <w:sz w:val="28"/>
          <w:szCs w:val="28"/>
        </w:rPr>
      </w:pPr>
    </w:p>
    <w:p w14:paraId="0A9BABF5" w14:textId="50C91C49" w:rsidR="00CC5F71" w:rsidRDefault="00CC5F71" w:rsidP="00AD6680">
      <w:pPr>
        <w:rPr>
          <w:sz w:val="28"/>
          <w:szCs w:val="28"/>
        </w:rPr>
      </w:pPr>
    </w:p>
    <w:p w14:paraId="2B240461" w14:textId="4F1EBDB2" w:rsidR="00CC5F71" w:rsidRDefault="00CC5F71" w:rsidP="00AD6680">
      <w:pPr>
        <w:rPr>
          <w:sz w:val="28"/>
          <w:szCs w:val="28"/>
        </w:rPr>
      </w:pPr>
    </w:p>
    <w:p w14:paraId="04F2CAAB" w14:textId="4D4572FA" w:rsidR="00CC5F71" w:rsidRDefault="00CC5F71" w:rsidP="00AD6680">
      <w:pPr>
        <w:rPr>
          <w:b/>
          <w:bCs/>
        </w:rPr>
      </w:pPr>
    </w:p>
    <w:p w14:paraId="095DD9B5" w14:textId="7535B007" w:rsidR="00CC5F71" w:rsidRDefault="001D6D2C" w:rsidP="00AD6680">
      <w:pPr>
        <w:rPr>
          <w:b/>
          <w:bCs/>
        </w:rPr>
      </w:pPr>
      <w:r w:rsidRPr="001D6D2C">
        <w:rPr>
          <w:b/>
          <w:bCs/>
        </w:rPr>
        <w:t>Manages table:</w:t>
      </w:r>
    </w:p>
    <w:p w14:paraId="411A791B" w14:textId="033509B8" w:rsidR="001D6D2C" w:rsidRPr="001D6D2C" w:rsidRDefault="001D6D2C" w:rsidP="00AD6680">
      <w:pPr>
        <w:rPr>
          <w:b/>
          <w:bCs/>
        </w:rPr>
      </w:pPr>
    </w:p>
    <w:p w14:paraId="6B2E6357" w14:textId="0D063C5C" w:rsidR="00CC5F71" w:rsidRDefault="00CC5F71" w:rsidP="00AD6680">
      <w:pPr>
        <w:rPr>
          <w:sz w:val="28"/>
          <w:szCs w:val="28"/>
        </w:rPr>
      </w:pPr>
    </w:p>
    <w:p w14:paraId="0F83501C" w14:textId="00622AFA" w:rsidR="00CC5F71" w:rsidRDefault="00CC5F71" w:rsidP="00AD6680">
      <w:pPr>
        <w:rPr>
          <w:sz w:val="28"/>
          <w:szCs w:val="28"/>
        </w:rPr>
      </w:pPr>
    </w:p>
    <w:p w14:paraId="4630C7C8" w14:textId="51176986" w:rsidR="00CC5F71" w:rsidRDefault="00151F19" w:rsidP="00AD6680">
      <w:pPr>
        <w:rPr>
          <w:sz w:val="28"/>
          <w:szCs w:val="28"/>
        </w:rPr>
      </w:pPr>
      <w:r>
        <w:rPr>
          <w:noProof/>
          <w:color w:val="1F4E79" w:themeColor="accent5" w:themeShade="80"/>
        </w:rPr>
        <w:drawing>
          <wp:anchor distT="0" distB="0" distL="114300" distR="114300" simplePos="0" relativeHeight="251675648" behindDoc="0" locked="0" layoutInCell="1" allowOverlap="1" wp14:anchorId="7C8BD57E" wp14:editId="0A381612">
            <wp:simplePos x="0" y="0"/>
            <wp:positionH relativeFrom="margin">
              <wp:align>center</wp:align>
            </wp:positionH>
            <wp:positionV relativeFrom="margin">
              <wp:posOffset>4139654</wp:posOffset>
            </wp:positionV>
            <wp:extent cx="2607310" cy="1364566"/>
            <wp:effectExtent l="0" t="0" r="2540" b="7620"/>
            <wp:wrapNone/>
            <wp:docPr id="1639184671" name="Picture 1639184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4671" name="Picture 8"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16394" t="51534" r="54963" b="25293"/>
                    <a:stretch/>
                  </pic:blipFill>
                  <pic:spPr bwMode="auto">
                    <a:xfrm>
                      <a:off x="0" y="0"/>
                      <a:ext cx="2607310" cy="1364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25B90" w14:textId="77777777" w:rsidR="00CC5F71" w:rsidRDefault="00CC5F71" w:rsidP="00AD6680">
      <w:pPr>
        <w:rPr>
          <w:sz w:val="28"/>
          <w:szCs w:val="28"/>
        </w:rPr>
      </w:pPr>
    </w:p>
    <w:p w14:paraId="4BB89283" w14:textId="10428343" w:rsidR="00CC5F71" w:rsidRDefault="00CC5F71" w:rsidP="00AD6680">
      <w:pPr>
        <w:rPr>
          <w:sz w:val="28"/>
          <w:szCs w:val="28"/>
        </w:rPr>
      </w:pPr>
    </w:p>
    <w:p w14:paraId="6C037419" w14:textId="77777777" w:rsidR="00CC5F71" w:rsidRDefault="00CC5F71" w:rsidP="00AD6680">
      <w:pPr>
        <w:rPr>
          <w:sz w:val="28"/>
          <w:szCs w:val="28"/>
        </w:rPr>
      </w:pPr>
    </w:p>
    <w:p w14:paraId="52D8DC17" w14:textId="3BD59EDD" w:rsidR="00CC5F71" w:rsidRDefault="00CC5F71" w:rsidP="00AD6680">
      <w:pPr>
        <w:rPr>
          <w:sz w:val="28"/>
          <w:szCs w:val="28"/>
        </w:rPr>
      </w:pPr>
    </w:p>
    <w:p w14:paraId="299EDDCF" w14:textId="77777777" w:rsidR="00CC5F71" w:rsidRDefault="00CC5F71" w:rsidP="00AD6680">
      <w:pPr>
        <w:rPr>
          <w:sz w:val="28"/>
          <w:szCs w:val="28"/>
        </w:rPr>
      </w:pPr>
    </w:p>
    <w:p w14:paraId="5BDF3537" w14:textId="0091A6DC" w:rsidR="00CC5F71" w:rsidRDefault="00CC5F71" w:rsidP="00AD6680">
      <w:pPr>
        <w:rPr>
          <w:b/>
          <w:bCs/>
        </w:rPr>
      </w:pPr>
    </w:p>
    <w:p w14:paraId="31519C2E" w14:textId="0B14060F" w:rsidR="00C32F74" w:rsidRDefault="00C32F74" w:rsidP="00AD6680">
      <w:pPr>
        <w:rPr>
          <w:b/>
          <w:bCs/>
        </w:rPr>
      </w:pPr>
    </w:p>
    <w:p w14:paraId="513F6842" w14:textId="1A01289C" w:rsidR="476B81C2" w:rsidRDefault="476B81C2" w:rsidP="476B81C2">
      <w:pPr>
        <w:rPr>
          <w:b/>
          <w:bCs/>
        </w:rPr>
      </w:pPr>
    </w:p>
    <w:p w14:paraId="5F23A3E3" w14:textId="78FC3750" w:rsidR="00CC5F71" w:rsidRPr="00C32F74" w:rsidRDefault="00C32F74" w:rsidP="00AD6680">
      <w:pPr>
        <w:rPr>
          <w:b/>
          <w:bCs/>
        </w:rPr>
      </w:pPr>
      <w:r w:rsidRPr="00C32F74">
        <w:rPr>
          <w:b/>
          <w:bCs/>
        </w:rPr>
        <w:t>Customer table:</w:t>
      </w:r>
    </w:p>
    <w:p w14:paraId="7D21F00B" w14:textId="35B33E2C" w:rsidR="003834C5" w:rsidRDefault="003834C5" w:rsidP="00AD6680">
      <w:pPr>
        <w:rPr>
          <w:sz w:val="28"/>
          <w:szCs w:val="28"/>
        </w:rPr>
      </w:pPr>
    </w:p>
    <w:p w14:paraId="76C3F82B" w14:textId="67C610E6" w:rsidR="003834C5" w:rsidRDefault="00151F19" w:rsidP="00AD6680">
      <w:pPr>
        <w:rPr>
          <w:sz w:val="28"/>
          <w:szCs w:val="28"/>
        </w:rPr>
      </w:pPr>
      <w:r>
        <w:rPr>
          <w:noProof/>
          <w:color w:val="1F4E79" w:themeColor="accent5" w:themeShade="80"/>
        </w:rPr>
        <w:drawing>
          <wp:anchor distT="0" distB="0" distL="114300" distR="114300" simplePos="0" relativeHeight="251681792" behindDoc="0" locked="0" layoutInCell="1" allowOverlap="1" wp14:anchorId="5E70CFB0" wp14:editId="3483456F">
            <wp:simplePos x="0" y="0"/>
            <wp:positionH relativeFrom="margin">
              <wp:align>right</wp:align>
            </wp:positionH>
            <wp:positionV relativeFrom="margin">
              <wp:posOffset>6395762</wp:posOffset>
            </wp:positionV>
            <wp:extent cx="5630390" cy="1540412"/>
            <wp:effectExtent l="0" t="0" r="0" b="3175"/>
            <wp:wrapNone/>
            <wp:docPr id="218356847" name="Picture 2183568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6847" name="Picture 9"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16392" t="51040" r="20239" b="24637"/>
                    <a:stretch/>
                  </pic:blipFill>
                  <pic:spPr bwMode="auto">
                    <a:xfrm>
                      <a:off x="0" y="0"/>
                      <a:ext cx="5630390" cy="1540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964E5C" w14:textId="5874AE76" w:rsidR="003834C5" w:rsidRDefault="003834C5" w:rsidP="00AD6680">
      <w:pPr>
        <w:rPr>
          <w:sz w:val="28"/>
          <w:szCs w:val="28"/>
        </w:rPr>
      </w:pPr>
    </w:p>
    <w:p w14:paraId="241BD3A8" w14:textId="77777777" w:rsidR="003834C5" w:rsidRDefault="003834C5" w:rsidP="00AD6680">
      <w:pPr>
        <w:rPr>
          <w:sz w:val="28"/>
          <w:szCs w:val="28"/>
        </w:rPr>
      </w:pPr>
    </w:p>
    <w:p w14:paraId="6C3AA6F0" w14:textId="77777777" w:rsidR="003834C5" w:rsidRDefault="003834C5" w:rsidP="00AD6680">
      <w:pPr>
        <w:rPr>
          <w:sz w:val="28"/>
          <w:szCs w:val="28"/>
        </w:rPr>
      </w:pPr>
    </w:p>
    <w:p w14:paraId="5EA03C4D" w14:textId="77777777" w:rsidR="003834C5" w:rsidRDefault="003834C5" w:rsidP="00AD6680">
      <w:pPr>
        <w:rPr>
          <w:sz w:val="28"/>
          <w:szCs w:val="28"/>
        </w:rPr>
      </w:pPr>
    </w:p>
    <w:p w14:paraId="7067529E" w14:textId="77777777" w:rsidR="003834C5" w:rsidRDefault="003834C5" w:rsidP="00AD6680">
      <w:pPr>
        <w:rPr>
          <w:sz w:val="28"/>
          <w:szCs w:val="28"/>
        </w:rPr>
      </w:pPr>
    </w:p>
    <w:p w14:paraId="1C4A6940" w14:textId="77777777" w:rsidR="003834C5" w:rsidRDefault="003834C5" w:rsidP="00AD6680">
      <w:pPr>
        <w:rPr>
          <w:sz w:val="28"/>
          <w:szCs w:val="28"/>
        </w:rPr>
      </w:pPr>
    </w:p>
    <w:p w14:paraId="3E09A5ED" w14:textId="77777777" w:rsidR="003834C5" w:rsidRDefault="003834C5" w:rsidP="00AD6680">
      <w:pPr>
        <w:rPr>
          <w:sz w:val="28"/>
          <w:szCs w:val="28"/>
        </w:rPr>
      </w:pPr>
    </w:p>
    <w:p w14:paraId="156D8778" w14:textId="71AFC876" w:rsidR="003834C5" w:rsidRDefault="003834C5" w:rsidP="00AD6680">
      <w:pPr>
        <w:rPr>
          <w:sz w:val="28"/>
          <w:szCs w:val="28"/>
        </w:rPr>
      </w:pPr>
    </w:p>
    <w:p w14:paraId="6FFAE69E" w14:textId="5695867D" w:rsidR="003834C5" w:rsidRDefault="009B2A92" w:rsidP="00AD6680">
      <w:pPr>
        <w:rPr>
          <w:b/>
          <w:bCs/>
        </w:rPr>
      </w:pPr>
      <w:r w:rsidRPr="009B2A92">
        <w:rPr>
          <w:b/>
          <w:bCs/>
        </w:rPr>
        <w:t>Plan table</w:t>
      </w:r>
      <w:r>
        <w:rPr>
          <w:b/>
          <w:bCs/>
        </w:rPr>
        <w:t>:</w:t>
      </w:r>
    </w:p>
    <w:p w14:paraId="65D3AA9C" w14:textId="699CABA4" w:rsidR="009B2A92" w:rsidRPr="009B2A92" w:rsidRDefault="009B2A92" w:rsidP="00AD6680">
      <w:pPr>
        <w:rPr>
          <w:b/>
          <w:bCs/>
        </w:rPr>
      </w:pPr>
    </w:p>
    <w:p w14:paraId="27D238A5" w14:textId="31E13804" w:rsidR="003834C5" w:rsidRDefault="00151F19" w:rsidP="00AD6680">
      <w:pPr>
        <w:rPr>
          <w:sz w:val="28"/>
          <w:szCs w:val="28"/>
        </w:rPr>
      </w:pPr>
      <w:r>
        <w:rPr>
          <w:noProof/>
          <w:color w:val="1F4E79" w:themeColor="accent5" w:themeShade="80"/>
        </w:rPr>
        <w:drawing>
          <wp:anchor distT="0" distB="0" distL="114300" distR="114300" simplePos="0" relativeHeight="251685888" behindDoc="0" locked="0" layoutInCell="1" allowOverlap="1" wp14:anchorId="0DEDA5FA" wp14:editId="1758507E">
            <wp:simplePos x="0" y="0"/>
            <wp:positionH relativeFrom="margin">
              <wp:posOffset>828040</wp:posOffset>
            </wp:positionH>
            <wp:positionV relativeFrom="margin">
              <wp:posOffset>601980</wp:posOffset>
            </wp:positionV>
            <wp:extent cx="4543425" cy="1520825"/>
            <wp:effectExtent l="0" t="0" r="0" b="3175"/>
            <wp:wrapNone/>
            <wp:docPr id="1276639377" name="Picture 127663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39377" name="Picture 1276639377"/>
                    <pic:cNvPicPr/>
                  </pic:nvPicPr>
                  <pic:blipFill rotWithShape="1">
                    <a:blip r:embed="rId21" cstate="print">
                      <a:extLst>
                        <a:ext uri="{28A0092B-C50C-407E-A947-70E740481C1C}">
                          <a14:useLocalDpi xmlns:a14="http://schemas.microsoft.com/office/drawing/2010/main" val="0"/>
                        </a:ext>
                      </a:extLst>
                    </a:blip>
                    <a:srcRect l="15889" t="50847" r="35915" b="24336"/>
                    <a:stretch/>
                  </pic:blipFill>
                  <pic:spPr bwMode="auto">
                    <a:xfrm>
                      <a:off x="0" y="0"/>
                      <a:ext cx="4543425" cy="152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3A0721" w14:textId="32CBFC19" w:rsidR="003834C5" w:rsidRDefault="003834C5" w:rsidP="00AD6680">
      <w:pPr>
        <w:rPr>
          <w:sz w:val="28"/>
          <w:szCs w:val="28"/>
        </w:rPr>
      </w:pPr>
    </w:p>
    <w:p w14:paraId="366E69F4" w14:textId="77777777" w:rsidR="003834C5" w:rsidRDefault="003834C5" w:rsidP="00AD6680">
      <w:pPr>
        <w:rPr>
          <w:sz w:val="28"/>
          <w:szCs w:val="28"/>
        </w:rPr>
      </w:pPr>
    </w:p>
    <w:p w14:paraId="696E8E91" w14:textId="32C7B115" w:rsidR="003834C5" w:rsidRDefault="003834C5" w:rsidP="00AD6680">
      <w:pPr>
        <w:rPr>
          <w:sz w:val="28"/>
          <w:szCs w:val="28"/>
        </w:rPr>
      </w:pPr>
    </w:p>
    <w:p w14:paraId="771FB880" w14:textId="77777777" w:rsidR="003834C5" w:rsidRDefault="003834C5" w:rsidP="00AD6680">
      <w:pPr>
        <w:rPr>
          <w:sz w:val="28"/>
          <w:szCs w:val="28"/>
        </w:rPr>
      </w:pPr>
    </w:p>
    <w:p w14:paraId="78C7C969" w14:textId="77777777" w:rsidR="003834C5" w:rsidRDefault="003834C5" w:rsidP="00AD6680">
      <w:pPr>
        <w:rPr>
          <w:sz w:val="28"/>
          <w:szCs w:val="28"/>
        </w:rPr>
      </w:pPr>
    </w:p>
    <w:p w14:paraId="03A5E5CE" w14:textId="77777777" w:rsidR="003834C5" w:rsidRDefault="003834C5" w:rsidP="00AD6680">
      <w:pPr>
        <w:rPr>
          <w:sz w:val="28"/>
          <w:szCs w:val="28"/>
        </w:rPr>
      </w:pPr>
    </w:p>
    <w:p w14:paraId="2346CD1C" w14:textId="77777777" w:rsidR="003834C5" w:rsidRDefault="003834C5" w:rsidP="00AD6680">
      <w:pPr>
        <w:rPr>
          <w:sz w:val="28"/>
          <w:szCs w:val="28"/>
        </w:rPr>
      </w:pPr>
    </w:p>
    <w:p w14:paraId="219F42F2" w14:textId="77777777" w:rsidR="00151F19" w:rsidRDefault="00151F19" w:rsidP="00AD6680">
      <w:pPr>
        <w:rPr>
          <w:sz w:val="28"/>
          <w:szCs w:val="28"/>
        </w:rPr>
      </w:pPr>
    </w:p>
    <w:p w14:paraId="5DDAB09A" w14:textId="54909040" w:rsidR="003834C5" w:rsidRDefault="00123422" w:rsidP="00AD6680">
      <w:pPr>
        <w:rPr>
          <w:b/>
          <w:bCs/>
        </w:rPr>
      </w:pPr>
      <w:r w:rsidRPr="00123422">
        <w:rPr>
          <w:b/>
          <w:bCs/>
        </w:rPr>
        <w:t>Payment table:</w:t>
      </w:r>
    </w:p>
    <w:p w14:paraId="4364A6AA" w14:textId="069F4B2D" w:rsidR="00123422" w:rsidRPr="00123422" w:rsidRDefault="00123422" w:rsidP="00AD6680">
      <w:pPr>
        <w:rPr>
          <w:b/>
          <w:bCs/>
        </w:rPr>
      </w:pPr>
    </w:p>
    <w:p w14:paraId="46068045" w14:textId="3B36BF29" w:rsidR="003834C5" w:rsidRDefault="003834C5" w:rsidP="00AD6680">
      <w:pPr>
        <w:rPr>
          <w:sz w:val="28"/>
          <w:szCs w:val="28"/>
        </w:rPr>
      </w:pPr>
    </w:p>
    <w:p w14:paraId="2D05B28E" w14:textId="5D6A8C7A" w:rsidR="003834C5" w:rsidRDefault="003834C5" w:rsidP="00AD6680">
      <w:pPr>
        <w:rPr>
          <w:sz w:val="28"/>
          <w:szCs w:val="28"/>
        </w:rPr>
      </w:pPr>
    </w:p>
    <w:p w14:paraId="6294058C" w14:textId="3E506508" w:rsidR="003834C5" w:rsidRDefault="00151F19" w:rsidP="00AD6680">
      <w:pPr>
        <w:rPr>
          <w:sz w:val="28"/>
          <w:szCs w:val="28"/>
        </w:rPr>
      </w:pPr>
      <w:r>
        <w:rPr>
          <w:noProof/>
          <w:color w:val="1F4E79" w:themeColor="accent5" w:themeShade="80"/>
        </w:rPr>
        <w:drawing>
          <wp:anchor distT="0" distB="0" distL="114300" distR="114300" simplePos="0" relativeHeight="251689984" behindDoc="0" locked="0" layoutInCell="1" allowOverlap="1" wp14:anchorId="4DC3E93F" wp14:editId="2D40B548">
            <wp:simplePos x="0" y="0"/>
            <wp:positionH relativeFrom="margin">
              <wp:align>center</wp:align>
            </wp:positionH>
            <wp:positionV relativeFrom="margin">
              <wp:align>center</wp:align>
            </wp:positionV>
            <wp:extent cx="3505200" cy="1460500"/>
            <wp:effectExtent l="0" t="0" r="0" b="6350"/>
            <wp:wrapNone/>
            <wp:docPr id="634029136" name="Picture 634029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9136" name="Picture 1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6019" t="50997" r="45513" b="24355"/>
                    <a:stretch/>
                  </pic:blipFill>
                  <pic:spPr bwMode="auto">
                    <a:xfrm>
                      <a:off x="0" y="0"/>
                      <a:ext cx="3505200" cy="146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6D4C2F" w14:textId="77777777" w:rsidR="003834C5" w:rsidRDefault="003834C5" w:rsidP="00AD6680">
      <w:pPr>
        <w:rPr>
          <w:sz w:val="28"/>
          <w:szCs w:val="28"/>
        </w:rPr>
      </w:pPr>
    </w:p>
    <w:p w14:paraId="4B16E12F" w14:textId="1D2ECC18" w:rsidR="003834C5" w:rsidRDefault="003834C5" w:rsidP="00AD6680">
      <w:pPr>
        <w:rPr>
          <w:sz w:val="28"/>
          <w:szCs w:val="28"/>
        </w:rPr>
      </w:pPr>
    </w:p>
    <w:p w14:paraId="1E49B4B0" w14:textId="046B57B8" w:rsidR="003834C5" w:rsidRDefault="003834C5" w:rsidP="00AD6680">
      <w:pPr>
        <w:rPr>
          <w:sz w:val="28"/>
          <w:szCs w:val="28"/>
        </w:rPr>
      </w:pPr>
    </w:p>
    <w:p w14:paraId="47D0D668" w14:textId="77777777" w:rsidR="003834C5" w:rsidRDefault="003834C5" w:rsidP="00AD6680">
      <w:pPr>
        <w:rPr>
          <w:sz w:val="28"/>
          <w:szCs w:val="28"/>
        </w:rPr>
      </w:pPr>
    </w:p>
    <w:p w14:paraId="66EEE9AF" w14:textId="40787236" w:rsidR="003834C5" w:rsidRDefault="003834C5" w:rsidP="00AD6680">
      <w:pPr>
        <w:rPr>
          <w:sz w:val="28"/>
          <w:szCs w:val="28"/>
        </w:rPr>
      </w:pPr>
    </w:p>
    <w:p w14:paraId="51A61610" w14:textId="77777777" w:rsidR="003834C5" w:rsidRDefault="003834C5" w:rsidP="00AD6680">
      <w:pPr>
        <w:rPr>
          <w:sz w:val="28"/>
          <w:szCs w:val="28"/>
        </w:rPr>
      </w:pPr>
    </w:p>
    <w:p w14:paraId="5A411837" w14:textId="77777777" w:rsidR="003834C5" w:rsidRDefault="003834C5" w:rsidP="00AD6680">
      <w:pPr>
        <w:rPr>
          <w:sz w:val="28"/>
          <w:szCs w:val="28"/>
        </w:rPr>
      </w:pPr>
    </w:p>
    <w:p w14:paraId="492BCD32" w14:textId="77777777" w:rsidR="00151F19" w:rsidRDefault="00151F19" w:rsidP="00AD6680">
      <w:pPr>
        <w:rPr>
          <w:sz w:val="28"/>
          <w:szCs w:val="28"/>
        </w:rPr>
      </w:pPr>
    </w:p>
    <w:p w14:paraId="30E7FFF0" w14:textId="77777777" w:rsidR="00151F19" w:rsidRDefault="00151F19" w:rsidP="00AD6680">
      <w:pPr>
        <w:rPr>
          <w:sz w:val="28"/>
          <w:szCs w:val="28"/>
        </w:rPr>
      </w:pPr>
    </w:p>
    <w:p w14:paraId="2562EE72" w14:textId="77777777" w:rsidR="00151F19" w:rsidRDefault="00151F19" w:rsidP="00AD6680">
      <w:pPr>
        <w:rPr>
          <w:sz w:val="28"/>
          <w:szCs w:val="28"/>
        </w:rPr>
      </w:pPr>
    </w:p>
    <w:p w14:paraId="5B40D264" w14:textId="77777777" w:rsidR="00151F19" w:rsidRDefault="00151F19" w:rsidP="00AD6680">
      <w:pPr>
        <w:rPr>
          <w:sz w:val="28"/>
          <w:szCs w:val="28"/>
        </w:rPr>
      </w:pPr>
    </w:p>
    <w:p w14:paraId="450B217B" w14:textId="77777777" w:rsidR="00151F19" w:rsidRDefault="00151F19" w:rsidP="00AD6680">
      <w:pPr>
        <w:rPr>
          <w:sz w:val="28"/>
          <w:szCs w:val="28"/>
        </w:rPr>
      </w:pPr>
    </w:p>
    <w:p w14:paraId="2910D748" w14:textId="77777777" w:rsidR="00151F19" w:rsidRDefault="00151F19" w:rsidP="00AD6680">
      <w:pPr>
        <w:rPr>
          <w:sz w:val="28"/>
          <w:szCs w:val="28"/>
        </w:rPr>
      </w:pPr>
    </w:p>
    <w:p w14:paraId="072EF982" w14:textId="77777777" w:rsidR="00151F19" w:rsidRDefault="00151F19" w:rsidP="00AD6680">
      <w:pPr>
        <w:rPr>
          <w:sz w:val="28"/>
          <w:szCs w:val="28"/>
        </w:rPr>
      </w:pPr>
    </w:p>
    <w:p w14:paraId="549F8ADB" w14:textId="77777777" w:rsidR="00151F19" w:rsidRDefault="00151F19" w:rsidP="00AD6680">
      <w:pPr>
        <w:rPr>
          <w:sz w:val="28"/>
          <w:szCs w:val="28"/>
        </w:rPr>
      </w:pPr>
    </w:p>
    <w:p w14:paraId="73E9C053" w14:textId="77777777" w:rsidR="00151F19" w:rsidRDefault="00151F19" w:rsidP="00AD6680">
      <w:pPr>
        <w:rPr>
          <w:sz w:val="28"/>
          <w:szCs w:val="28"/>
        </w:rPr>
      </w:pPr>
    </w:p>
    <w:p w14:paraId="0E87ED16" w14:textId="77777777" w:rsidR="00151F19" w:rsidRDefault="00151F19" w:rsidP="00AD6680">
      <w:pPr>
        <w:rPr>
          <w:sz w:val="28"/>
          <w:szCs w:val="28"/>
        </w:rPr>
      </w:pPr>
    </w:p>
    <w:p w14:paraId="65BCA24A" w14:textId="77777777" w:rsidR="00151F19" w:rsidRDefault="00151F19" w:rsidP="00AD6680">
      <w:pPr>
        <w:rPr>
          <w:sz w:val="28"/>
          <w:szCs w:val="28"/>
        </w:rPr>
      </w:pPr>
    </w:p>
    <w:p w14:paraId="66168857" w14:textId="0F160547" w:rsidR="003834C5" w:rsidRDefault="003834C5" w:rsidP="00AD6680">
      <w:pPr>
        <w:rPr>
          <w:sz w:val="28"/>
          <w:szCs w:val="28"/>
        </w:rPr>
      </w:pPr>
    </w:p>
    <w:p w14:paraId="0FD9C8DD" w14:textId="77777777" w:rsidR="003834C5" w:rsidRDefault="003834C5" w:rsidP="00AD6680">
      <w:pPr>
        <w:rPr>
          <w:sz w:val="28"/>
          <w:szCs w:val="28"/>
        </w:rPr>
      </w:pPr>
    </w:p>
    <w:p w14:paraId="220547AE" w14:textId="4AD528EC" w:rsidR="00380216" w:rsidRDefault="00B57DCD" w:rsidP="00467B5E">
      <w:pPr>
        <w:pStyle w:val="Heading1"/>
        <w:rPr>
          <w:b/>
          <w:bCs/>
          <w:color w:val="000000" w:themeColor="text1"/>
          <w:sz w:val="28"/>
          <w:szCs w:val="28"/>
        </w:rPr>
      </w:pPr>
      <w:bookmarkStart w:id="12" w:name="_Toc135593872"/>
      <w:r>
        <w:rPr>
          <w:b/>
          <w:bCs/>
          <w:color w:val="000000" w:themeColor="text1"/>
          <w:sz w:val="28"/>
          <w:szCs w:val="28"/>
        </w:rPr>
        <w:t>8</w:t>
      </w:r>
      <w:r w:rsidR="00414F0D" w:rsidRPr="00467B5E">
        <w:rPr>
          <w:b/>
          <w:bCs/>
          <w:color w:val="000000" w:themeColor="text1"/>
          <w:sz w:val="28"/>
          <w:szCs w:val="28"/>
        </w:rPr>
        <w:t>-</w:t>
      </w:r>
      <w:r w:rsidR="00380216" w:rsidRPr="00467B5E">
        <w:rPr>
          <w:b/>
          <w:bCs/>
          <w:color w:val="000000" w:themeColor="text1"/>
          <w:sz w:val="28"/>
          <w:szCs w:val="28"/>
        </w:rPr>
        <w:t>Conclusion &amp; Recommendations</w:t>
      </w:r>
      <w:r w:rsidR="005E16DA" w:rsidRPr="00467B5E">
        <w:rPr>
          <w:b/>
          <w:bCs/>
          <w:color w:val="000000" w:themeColor="text1"/>
          <w:sz w:val="28"/>
          <w:szCs w:val="28"/>
        </w:rPr>
        <w:t>:</w:t>
      </w:r>
      <w:bookmarkEnd w:id="12"/>
    </w:p>
    <w:p w14:paraId="39377346" w14:textId="77777777" w:rsidR="006D175B" w:rsidRPr="006D175B" w:rsidRDefault="006D175B" w:rsidP="006D175B"/>
    <w:p w14:paraId="3F9BA180" w14:textId="5826DE64" w:rsidR="00380216" w:rsidRPr="005E16DA" w:rsidRDefault="00380216" w:rsidP="00E91401">
      <w:pPr>
        <w:spacing w:line="360" w:lineRule="auto"/>
        <w:ind w:firstLine="567"/>
        <w:rPr>
          <w:rFonts w:cstheme="minorHAnsi"/>
        </w:rPr>
      </w:pPr>
      <w:r w:rsidRPr="005E16DA">
        <w:rPr>
          <w:rFonts w:cstheme="minorHAnsi"/>
        </w:rPr>
        <w:t xml:space="preserve">As a company that handles sensitive information such as user data and communication records, Mobily understands the importance of data security and needs to implement robust security measures to protect its data from unauthorized access and theft. So, in this project we have been developing firewalls for Mobily to block unauthorized access to its network and data encryption to secure all transmitted data, ensuring that it cannot be intercepted by hackers. </w:t>
      </w:r>
    </w:p>
    <w:p w14:paraId="508F7A53" w14:textId="57EC8F2A" w:rsidR="00380216" w:rsidRPr="005E16DA" w:rsidRDefault="00380216" w:rsidP="00E91401">
      <w:pPr>
        <w:spacing w:line="360" w:lineRule="auto"/>
        <w:ind w:firstLine="567"/>
        <w:rPr>
          <w:rFonts w:cstheme="minorHAnsi"/>
        </w:rPr>
      </w:pPr>
    </w:p>
    <w:p w14:paraId="2B549F4A" w14:textId="77777777" w:rsidR="00380216" w:rsidRPr="005E16DA" w:rsidRDefault="00380216" w:rsidP="00E91401">
      <w:pPr>
        <w:spacing w:line="360" w:lineRule="auto"/>
        <w:ind w:firstLine="567"/>
        <w:rPr>
          <w:rFonts w:cstheme="minorHAnsi"/>
        </w:rPr>
      </w:pPr>
      <w:r w:rsidRPr="005E16DA">
        <w:rPr>
          <w:rFonts w:cstheme="minorHAnsi"/>
        </w:rPr>
        <w:t>To enhance the protection of sensitive data from unauthorized access, we have implemented upgraded data masking techniques to anonymize the data. This method makes it difficult for anyone without authorized access to gain entry to sensitive information. Additionally, we added data loss prevention software to identify and prevent unauthorized data access and transmission. Mobily's commitment to robust data security measures demonstrates its dedication to protecting the privacy and security of the data it handles, which is essential in building and maintaining trust with its customers.</w:t>
      </w:r>
    </w:p>
    <w:p w14:paraId="686FAB41" w14:textId="77777777" w:rsidR="00380216" w:rsidRPr="005E16DA" w:rsidRDefault="00380216" w:rsidP="00E91401">
      <w:pPr>
        <w:spacing w:line="360" w:lineRule="auto"/>
        <w:ind w:firstLine="567"/>
        <w:rPr>
          <w:rFonts w:cstheme="minorHAnsi"/>
        </w:rPr>
      </w:pPr>
    </w:p>
    <w:p w14:paraId="1F09C07F" w14:textId="77777777" w:rsidR="00380216" w:rsidRPr="002C1480" w:rsidRDefault="00380216" w:rsidP="00E91401">
      <w:pPr>
        <w:spacing w:line="360" w:lineRule="auto"/>
        <w:ind w:firstLine="567"/>
      </w:pPr>
      <w:r w:rsidRPr="005E16DA">
        <w:rPr>
          <w:rFonts w:cstheme="minorHAnsi"/>
        </w:rPr>
        <w:t xml:space="preserve">In order to prevent possible financial losses, legal responsibilities, and harm to its reputation, we recommend Mobily prioritize the security of its data. We also recommend Mobily keep up with the latest security threats by regularly evaluating and improving its security </w:t>
      </w:r>
      <w:r w:rsidRPr="005E16DA">
        <w:rPr>
          <w:rFonts w:cstheme="minorHAnsi"/>
        </w:rPr>
        <w:lastRenderedPageBreak/>
        <w:t>protocols. We also suggest that the company provide security awareness training to its employees to ensure that they are aware of potential security risks and take appropriate precautions to protect sensitive data.</w:t>
      </w:r>
    </w:p>
    <w:p w14:paraId="10B8BB8A" w14:textId="77777777" w:rsidR="00C37FCF" w:rsidRDefault="00C37FCF" w:rsidP="00E91401">
      <w:pPr>
        <w:spacing w:line="360" w:lineRule="auto"/>
        <w:rPr>
          <w:rFonts w:cstheme="minorHAnsi"/>
        </w:rPr>
      </w:pPr>
    </w:p>
    <w:p w14:paraId="35A734B2" w14:textId="77777777" w:rsidR="00E02145" w:rsidRDefault="00E02145" w:rsidP="00E91401">
      <w:pPr>
        <w:spacing w:line="360" w:lineRule="auto"/>
        <w:rPr>
          <w:rFonts w:cstheme="minorHAnsi"/>
        </w:rPr>
      </w:pPr>
    </w:p>
    <w:p w14:paraId="313A28FF" w14:textId="77777777" w:rsidR="00E02145" w:rsidRDefault="00E02145" w:rsidP="00E91401">
      <w:pPr>
        <w:spacing w:line="360" w:lineRule="auto"/>
        <w:rPr>
          <w:rFonts w:cstheme="minorHAnsi"/>
        </w:rPr>
      </w:pPr>
    </w:p>
    <w:p w14:paraId="7EF57539" w14:textId="77777777" w:rsidR="00E02145" w:rsidRDefault="00E02145" w:rsidP="00E91401">
      <w:pPr>
        <w:spacing w:line="360" w:lineRule="auto"/>
        <w:rPr>
          <w:rFonts w:cstheme="minorHAnsi"/>
        </w:rPr>
      </w:pPr>
    </w:p>
    <w:p w14:paraId="53B8B0EA" w14:textId="77777777" w:rsidR="00E02145" w:rsidRDefault="00E02145" w:rsidP="00E91401">
      <w:pPr>
        <w:spacing w:line="360" w:lineRule="auto"/>
        <w:rPr>
          <w:rFonts w:cstheme="minorHAnsi"/>
        </w:rPr>
      </w:pPr>
    </w:p>
    <w:p w14:paraId="7DD92D49" w14:textId="77777777" w:rsidR="00E02145" w:rsidRDefault="00E02145" w:rsidP="00E91401">
      <w:pPr>
        <w:spacing w:line="360" w:lineRule="auto"/>
        <w:rPr>
          <w:rFonts w:cstheme="minorHAnsi"/>
        </w:rPr>
      </w:pPr>
    </w:p>
    <w:p w14:paraId="39045248" w14:textId="77777777" w:rsidR="00E02145" w:rsidRDefault="00E02145" w:rsidP="00E91401">
      <w:pPr>
        <w:spacing w:line="360" w:lineRule="auto"/>
        <w:rPr>
          <w:rFonts w:cstheme="minorHAnsi"/>
        </w:rPr>
      </w:pPr>
    </w:p>
    <w:p w14:paraId="1881FA75" w14:textId="77777777" w:rsidR="00E02145" w:rsidRDefault="00E02145" w:rsidP="00E91401">
      <w:pPr>
        <w:spacing w:line="360" w:lineRule="auto"/>
        <w:rPr>
          <w:rFonts w:cstheme="minorHAnsi"/>
        </w:rPr>
      </w:pPr>
    </w:p>
    <w:p w14:paraId="2D441433" w14:textId="77777777" w:rsidR="00E02145" w:rsidRDefault="00E02145" w:rsidP="00E91401">
      <w:pPr>
        <w:spacing w:line="360" w:lineRule="auto"/>
        <w:rPr>
          <w:rFonts w:cstheme="minorHAnsi"/>
        </w:rPr>
      </w:pPr>
    </w:p>
    <w:bookmarkStart w:id="13" w:name="_Toc135593873" w:displacedByCustomXml="next"/>
    <w:sdt>
      <w:sdtPr>
        <w:rPr>
          <w:rFonts w:asciiTheme="minorHAnsi" w:eastAsiaTheme="minorHAnsi" w:hAnsiTheme="minorHAnsi" w:cstheme="minorBidi"/>
          <w:color w:val="auto"/>
          <w:sz w:val="24"/>
          <w:szCs w:val="24"/>
        </w:rPr>
        <w:id w:val="100539667"/>
        <w:docPartObj>
          <w:docPartGallery w:val="Bibliographies"/>
          <w:docPartUnique/>
        </w:docPartObj>
      </w:sdtPr>
      <w:sdtEndPr/>
      <w:sdtContent>
        <w:p w14:paraId="64BFD099" w14:textId="1B9E3D1D" w:rsidR="00E02145" w:rsidRPr="00E02145" w:rsidRDefault="00B57DCD">
          <w:pPr>
            <w:pStyle w:val="Heading1"/>
            <w:rPr>
              <w:b/>
              <w:bCs/>
              <w:color w:val="000000" w:themeColor="text1"/>
              <w:sz w:val="28"/>
              <w:szCs w:val="28"/>
            </w:rPr>
          </w:pPr>
          <w:r w:rsidRPr="00B57DCD">
            <w:rPr>
              <w:rFonts w:asciiTheme="minorHAnsi" w:eastAsiaTheme="minorHAnsi" w:hAnsiTheme="minorHAnsi" w:cstheme="minorBidi"/>
              <w:b/>
              <w:bCs/>
              <w:color w:val="auto"/>
              <w:sz w:val="24"/>
              <w:szCs w:val="24"/>
            </w:rPr>
            <w:t>9-</w:t>
          </w:r>
          <w:r w:rsidR="00E02145" w:rsidRPr="00E02145">
            <w:rPr>
              <w:b/>
              <w:bCs/>
              <w:color w:val="000000" w:themeColor="text1"/>
              <w:sz w:val="28"/>
              <w:szCs w:val="28"/>
            </w:rPr>
            <w:t>References</w:t>
          </w:r>
          <w:r w:rsidR="04427D1F" w:rsidRPr="476B81C2">
            <w:rPr>
              <w:b/>
              <w:bCs/>
              <w:color w:val="000000" w:themeColor="text1"/>
              <w:sz w:val="28"/>
              <w:szCs w:val="28"/>
            </w:rPr>
            <w:t>:</w:t>
          </w:r>
          <w:bookmarkEnd w:id="13"/>
        </w:p>
        <w:p w14:paraId="3BFFEE51" w14:textId="620EB412" w:rsidR="476B81C2" w:rsidRDefault="476B81C2" w:rsidP="476B81C2"/>
        <w:sdt>
          <w:sdtPr>
            <w:id w:val="-573587230"/>
            <w:bibliography/>
          </w:sdtPr>
          <w:sdtEndPr/>
          <w:sdtContent>
            <w:p w14:paraId="1FCB7FEE" w14:textId="77777777" w:rsidR="006D7A0F" w:rsidRDefault="00E02145" w:rsidP="006D7A0F">
              <w:pPr>
                <w:pStyle w:val="Bibliography"/>
                <w:rPr>
                  <w:noProof/>
                  <w:kern w:val="0"/>
                  <w14:ligatures w14:val="none"/>
                </w:rPr>
              </w:pPr>
              <w:r>
                <w:fldChar w:fldCharType="begin"/>
              </w:r>
              <w:r>
                <w:instrText xml:space="preserve"> BIBLIOGRAPHY </w:instrText>
              </w:r>
              <w:r>
                <w:fldChar w:fldCharType="separate"/>
              </w:r>
              <w:r w:rsidR="006D7A0F">
                <w:rPr>
                  <w:noProof/>
                </w:rPr>
                <w:t xml:space="preserve">Mobily, C., 2022. </w:t>
              </w:r>
              <w:r w:rsidR="006D7A0F">
                <w:rPr>
                  <w:i/>
                  <w:iCs/>
                  <w:noProof/>
                </w:rPr>
                <w:t xml:space="preserve">Overview. </w:t>
              </w:r>
              <w:r w:rsidR="006D7A0F">
                <w:rPr>
                  <w:noProof/>
                </w:rPr>
                <w:t xml:space="preserve">[Online] </w:t>
              </w:r>
              <w:r w:rsidR="006D7A0F">
                <w:rPr>
                  <w:noProof/>
                </w:rPr>
                <w:br/>
                <w:t xml:space="preserve">Available at: </w:t>
              </w:r>
              <w:r w:rsidR="006D7A0F">
                <w:rPr>
                  <w:noProof/>
                  <w:u w:val="single"/>
                </w:rPr>
                <w:t>https://www.mobily.com.sa/wps/portal/web/personal/am-overview/overview</w:t>
              </w:r>
              <w:r w:rsidR="006D7A0F">
                <w:rPr>
                  <w:noProof/>
                </w:rPr>
                <w:br/>
                <w:t>[Accessed 16 April 2023].</w:t>
              </w:r>
            </w:p>
            <w:p w14:paraId="6438DC2F" w14:textId="77777777" w:rsidR="006D7A0F" w:rsidRDefault="00E02145" w:rsidP="006D7A0F">
              <w:pPr>
                <w:pStyle w:val="NormalWeb"/>
                <w:ind w:left="567" w:hanging="567"/>
              </w:pPr>
              <w:r>
                <w:rPr>
                  <w:b/>
                  <w:bCs/>
                  <w:noProof/>
                </w:rPr>
                <w:fldChar w:fldCharType="end"/>
              </w:r>
              <w:r w:rsidR="006D7A0F">
                <w:t xml:space="preserve">Connolly, T.M. and Begg, C.E. (2020) </w:t>
              </w:r>
              <w:r w:rsidR="006D7A0F">
                <w:rPr>
                  <w:i/>
                  <w:iCs/>
                </w:rPr>
                <w:t>Database systems: A practical approach to design, implementation and management</w:t>
              </w:r>
              <w:r w:rsidR="006D7A0F">
                <w:t xml:space="preserve">. Uttar Pradesh, India: Pearson India Education Services. </w:t>
              </w:r>
            </w:p>
            <w:p w14:paraId="33843853" w14:textId="7463E18B" w:rsidR="00E02145" w:rsidRPr="005E16DA" w:rsidRDefault="0047156C" w:rsidP="006D7A0F">
              <w:pPr>
                <w:rPr>
                  <w:rFonts w:cstheme="minorHAnsi"/>
                </w:rPr>
              </w:pPr>
            </w:p>
          </w:sdtContent>
        </w:sdt>
      </w:sdtContent>
    </w:sdt>
    <w:p w14:paraId="1123E214" w14:textId="77777777" w:rsidR="00CC6198" w:rsidRPr="00CC6198" w:rsidRDefault="00CC6198" w:rsidP="00CC6198"/>
    <w:p w14:paraId="557A84C1" w14:textId="77777777" w:rsidR="00CC6198" w:rsidRDefault="00CC6198" w:rsidP="00CC6198"/>
    <w:p w14:paraId="3B6C5E5A" w14:textId="2B1B7C00" w:rsidR="00CC6198" w:rsidRPr="00764E9F" w:rsidRDefault="4D63D2ED" w:rsidP="476B81C2">
      <w:pPr>
        <w:tabs>
          <w:tab w:val="left" w:pos="3343"/>
        </w:tabs>
        <w:rPr>
          <w:rFonts w:asciiTheme="majorBidi" w:hAnsiTheme="majorBidi" w:cstheme="majorBidi"/>
        </w:rPr>
      </w:pPr>
      <w:r w:rsidRPr="00764E9F">
        <w:rPr>
          <w:rFonts w:asciiTheme="majorBidi" w:hAnsiTheme="majorBidi" w:cstheme="majorBidi"/>
          <w:b/>
          <w:bCs/>
          <w:sz w:val="28"/>
          <w:szCs w:val="28"/>
        </w:rPr>
        <w:t>Contribution</w:t>
      </w:r>
      <w:r w:rsidR="24FD5BD5" w:rsidRPr="00764E9F">
        <w:rPr>
          <w:rFonts w:asciiTheme="majorBidi" w:hAnsiTheme="majorBidi" w:cstheme="majorBidi"/>
          <w:b/>
          <w:bCs/>
          <w:sz w:val="28"/>
          <w:szCs w:val="28"/>
        </w:rPr>
        <w:t>s</w:t>
      </w:r>
      <w:r w:rsidRPr="00764E9F">
        <w:rPr>
          <w:rFonts w:asciiTheme="majorBidi" w:hAnsiTheme="majorBidi" w:cstheme="majorBidi"/>
          <w:b/>
          <w:bCs/>
          <w:sz w:val="28"/>
          <w:szCs w:val="28"/>
        </w:rPr>
        <w:t>:</w:t>
      </w:r>
    </w:p>
    <w:p w14:paraId="355C8FAD" w14:textId="599D1CE7" w:rsidR="476B81C2" w:rsidRDefault="476B81C2" w:rsidP="476B81C2">
      <w:pPr>
        <w:tabs>
          <w:tab w:val="left" w:pos="3343"/>
        </w:tabs>
        <w:rPr>
          <w:b/>
          <w:bCs/>
          <w:sz w:val="28"/>
          <w:szCs w:val="28"/>
        </w:rPr>
      </w:pPr>
    </w:p>
    <w:p w14:paraId="41AF11DC" w14:textId="727D48B7" w:rsidR="476B81C2" w:rsidRDefault="476B81C2" w:rsidP="476B81C2">
      <w:pPr>
        <w:tabs>
          <w:tab w:val="left" w:pos="3343"/>
        </w:tabs>
        <w:rPr>
          <w:b/>
          <w:bCs/>
          <w:sz w:val="28"/>
          <w:szCs w:val="28"/>
        </w:rPr>
      </w:pPr>
    </w:p>
    <w:tbl>
      <w:tblPr>
        <w:tblStyle w:val="TableGrid"/>
        <w:tblW w:w="0" w:type="auto"/>
        <w:tblInd w:w="472" w:type="dxa"/>
        <w:tblLook w:val="04A0" w:firstRow="1" w:lastRow="0" w:firstColumn="1" w:lastColumn="0" w:noHBand="0" w:noVBand="1"/>
      </w:tblPr>
      <w:tblGrid>
        <w:gridCol w:w="4233"/>
        <w:gridCol w:w="4233"/>
      </w:tblGrid>
      <w:tr w:rsidR="476B81C2" w14:paraId="3ED30EA7" w14:textId="77777777" w:rsidTr="476B81C2">
        <w:trPr>
          <w:trHeight w:val="726"/>
        </w:trPr>
        <w:tc>
          <w:tcPr>
            <w:tcW w:w="4233" w:type="dxa"/>
            <w:vAlign w:val="center"/>
          </w:tcPr>
          <w:p w14:paraId="568971FC" w14:textId="77777777" w:rsidR="476B81C2" w:rsidRDefault="476B81C2" w:rsidP="476B81C2">
            <w:pPr>
              <w:jc w:val="center"/>
              <w:rPr>
                <w:rFonts w:asciiTheme="majorBidi" w:hAnsiTheme="majorBidi" w:cstheme="majorBidi"/>
              </w:rPr>
            </w:pPr>
            <w:r w:rsidRPr="476B81C2">
              <w:rPr>
                <w:rFonts w:asciiTheme="majorBidi" w:hAnsiTheme="majorBidi" w:cstheme="majorBidi"/>
              </w:rPr>
              <w:t>Ghada Almutairi</w:t>
            </w:r>
          </w:p>
        </w:tc>
        <w:tc>
          <w:tcPr>
            <w:tcW w:w="4233" w:type="dxa"/>
            <w:vAlign w:val="center"/>
          </w:tcPr>
          <w:p w14:paraId="50A222C5" w14:textId="2CE7D406" w:rsidR="2A09B538" w:rsidRDefault="2A09B538" w:rsidP="476B81C2">
            <w:pPr>
              <w:jc w:val="center"/>
              <w:rPr>
                <w:rFonts w:asciiTheme="majorBidi" w:hAnsiTheme="majorBidi" w:cstheme="majorBidi"/>
              </w:rPr>
            </w:pPr>
            <w:r w:rsidRPr="476B81C2">
              <w:rPr>
                <w:rFonts w:asciiTheme="majorBidi" w:hAnsiTheme="majorBidi" w:cstheme="majorBidi"/>
              </w:rPr>
              <w:t>ERD,</w:t>
            </w:r>
          </w:p>
          <w:p w14:paraId="0AD8D805" w14:textId="04224D7D" w:rsidR="2A09B538" w:rsidRDefault="2A09B538" w:rsidP="476B81C2">
            <w:pPr>
              <w:jc w:val="center"/>
              <w:rPr>
                <w:rFonts w:asciiTheme="majorBidi" w:hAnsiTheme="majorBidi" w:cstheme="majorBidi"/>
              </w:rPr>
            </w:pPr>
            <w:r w:rsidRPr="476B81C2">
              <w:rPr>
                <w:rFonts w:asciiTheme="majorBidi" w:hAnsiTheme="majorBidi" w:cstheme="majorBidi"/>
              </w:rPr>
              <w:t>PK and FK planning diagram,</w:t>
            </w:r>
          </w:p>
          <w:p w14:paraId="085EBA07" w14:textId="6BE1A802" w:rsidR="614B0DD3" w:rsidRDefault="614B0DD3" w:rsidP="476B81C2">
            <w:pPr>
              <w:jc w:val="center"/>
              <w:rPr>
                <w:rFonts w:asciiTheme="majorBidi" w:hAnsiTheme="majorBidi" w:cstheme="majorBidi"/>
              </w:rPr>
            </w:pPr>
            <w:r w:rsidRPr="476B81C2">
              <w:rPr>
                <w:rFonts w:asciiTheme="majorBidi" w:hAnsiTheme="majorBidi" w:cstheme="majorBidi"/>
              </w:rPr>
              <w:t>“</w:t>
            </w:r>
            <w:r w:rsidR="2A09B538" w:rsidRPr="476B81C2">
              <w:rPr>
                <w:rFonts w:asciiTheme="majorBidi" w:hAnsiTheme="majorBidi" w:cstheme="majorBidi"/>
              </w:rPr>
              <w:t>Branch</w:t>
            </w:r>
            <w:r w:rsidR="45C5BA4F" w:rsidRPr="476B81C2">
              <w:rPr>
                <w:rFonts w:asciiTheme="majorBidi" w:hAnsiTheme="majorBidi" w:cstheme="majorBidi"/>
              </w:rPr>
              <w:t>”</w:t>
            </w:r>
            <w:r w:rsidR="2A09B538" w:rsidRPr="476B81C2">
              <w:rPr>
                <w:rFonts w:asciiTheme="majorBidi" w:hAnsiTheme="majorBidi" w:cstheme="majorBidi"/>
              </w:rPr>
              <w:t xml:space="preserve"> SQL statement and inserts</w:t>
            </w:r>
          </w:p>
        </w:tc>
      </w:tr>
      <w:tr w:rsidR="476B81C2" w14:paraId="455A7E76" w14:textId="77777777" w:rsidTr="476B81C2">
        <w:trPr>
          <w:trHeight w:val="768"/>
        </w:trPr>
        <w:tc>
          <w:tcPr>
            <w:tcW w:w="4233" w:type="dxa"/>
            <w:vAlign w:val="center"/>
          </w:tcPr>
          <w:p w14:paraId="6B13F793" w14:textId="77777777" w:rsidR="476B81C2" w:rsidRDefault="476B81C2" w:rsidP="476B81C2">
            <w:pPr>
              <w:jc w:val="center"/>
              <w:rPr>
                <w:rFonts w:asciiTheme="majorBidi" w:hAnsiTheme="majorBidi" w:cstheme="majorBidi"/>
              </w:rPr>
            </w:pPr>
            <w:r w:rsidRPr="476B81C2">
              <w:rPr>
                <w:rFonts w:asciiTheme="majorBidi" w:hAnsiTheme="majorBidi" w:cstheme="majorBidi"/>
              </w:rPr>
              <w:t>Ghada Aljabari</w:t>
            </w:r>
          </w:p>
        </w:tc>
        <w:tc>
          <w:tcPr>
            <w:tcW w:w="4233" w:type="dxa"/>
            <w:vAlign w:val="center"/>
          </w:tcPr>
          <w:p w14:paraId="5FACDE0F" w14:textId="5F15BAB4" w:rsidR="476B81C2" w:rsidRDefault="002B054C" w:rsidP="476B81C2">
            <w:pPr>
              <w:jc w:val="center"/>
              <w:rPr>
                <w:rFonts w:asciiTheme="majorBidi" w:hAnsiTheme="majorBidi" w:cstheme="majorBidi"/>
              </w:rPr>
            </w:pPr>
            <w:r>
              <w:rPr>
                <w:rFonts w:asciiTheme="majorBidi" w:hAnsiTheme="majorBidi" w:cstheme="majorBidi"/>
              </w:rPr>
              <w:t xml:space="preserve">Abstract </w:t>
            </w:r>
          </w:p>
        </w:tc>
      </w:tr>
      <w:tr w:rsidR="476B81C2" w14:paraId="6296FB6D" w14:textId="77777777" w:rsidTr="476B81C2">
        <w:trPr>
          <w:trHeight w:val="726"/>
        </w:trPr>
        <w:tc>
          <w:tcPr>
            <w:tcW w:w="4233" w:type="dxa"/>
            <w:vAlign w:val="center"/>
          </w:tcPr>
          <w:p w14:paraId="73AD6D87" w14:textId="77777777" w:rsidR="476B81C2" w:rsidRDefault="476B81C2" w:rsidP="476B81C2">
            <w:pPr>
              <w:jc w:val="center"/>
              <w:rPr>
                <w:rFonts w:asciiTheme="majorBidi" w:hAnsiTheme="majorBidi" w:cstheme="majorBidi"/>
              </w:rPr>
            </w:pPr>
            <w:r w:rsidRPr="476B81C2">
              <w:rPr>
                <w:rFonts w:asciiTheme="majorBidi" w:hAnsiTheme="majorBidi" w:cstheme="majorBidi"/>
              </w:rPr>
              <w:t>Wadha Alkhaldi</w:t>
            </w:r>
          </w:p>
        </w:tc>
        <w:tc>
          <w:tcPr>
            <w:tcW w:w="4233" w:type="dxa"/>
            <w:vAlign w:val="center"/>
          </w:tcPr>
          <w:p w14:paraId="3DC51ED6" w14:textId="366DD287" w:rsidR="476B81C2" w:rsidRDefault="476B81C2" w:rsidP="476B81C2">
            <w:pPr>
              <w:jc w:val="center"/>
              <w:rPr>
                <w:rFonts w:asciiTheme="majorBidi" w:hAnsiTheme="majorBidi" w:cstheme="majorBidi"/>
              </w:rPr>
            </w:pPr>
          </w:p>
        </w:tc>
      </w:tr>
      <w:tr w:rsidR="476B81C2" w14:paraId="5EF0742F" w14:textId="77777777" w:rsidTr="476B81C2">
        <w:trPr>
          <w:trHeight w:val="768"/>
        </w:trPr>
        <w:tc>
          <w:tcPr>
            <w:tcW w:w="4233" w:type="dxa"/>
            <w:vAlign w:val="center"/>
          </w:tcPr>
          <w:p w14:paraId="46565DBD" w14:textId="77777777" w:rsidR="476B81C2" w:rsidRDefault="476B81C2" w:rsidP="476B81C2">
            <w:pPr>
              <w:jc w:val="center"/>
              <w:rPr>
                <w:rFonts w:asciiTheme="majorBidi" w:hAnsiTheme="majorBidi" w:cstheme="majorBidi"/>
              </w:rPr>
            </w:pPr>
            <w:r w:rsidRPr="476B81C2">
              <w:rPr>
                <w:rFonts w:asciiTheme="majorBidi" w:hAnsiTheme="majorBidi" w:cstheme="majorBidi"/>
              </w:rPr>
              <w:lastRenderedPageBreak/>
              <w:t>Norah Alhussain</w:t>
            </w:r>
          </w:p>
        </w:tc>
        <w:tc>
          <w:tcPr>
            <w:tcW w:w="4233" w:type="dxa"/>
            <w:vAlign w:val="center"/>
          </w:tcPr>
          <w:p w14:paraId="28FED153" w14:textId="1E5AD601" w:rsidR="476B81C2" w:rsidRDefault="00FF6F07" w:rsidP="476B81C2">
            <w:pPr>
              <w:jc w:val="center"/>
              <w:rPr>
                <w:rFonts w:asciiTheme="majorBidi" w:hAnsiTheme="majorBidi" w:cstheme="majorBidi"/>
              </w:rPr>
            </w:pPr>
            <w:r>
              <w:rPr>
                <w:rFonts w:asciiTheme="majorBidi" w:hAnsiTheme="majorBidi" w:cstheme="majorBidi"/>
              </w:rPr>
              <w:t xml:space="preserve">Creating tables and </w:t>
            </w:r>
            <w:r w:rsidR="00022011">
              <w:rPr>
                <w:rFonts w:asciiTheme="majorBidi" w:hAnsiTheme="majorBidi" w:cstheme="majorBidi"/>
              </w:rPr>
              <w:t>inserts in SQL live</w:t>
            </w:r>
          </w:p>
        </w:tc>
      </w:tr>
      <w:tr w:rsidR="476B81C2" w14:paraId="019C499D" w14:textId="77777777" w:rsidTr="476B81C2">
        <w:trPr>
          <w:trHeight w:val="726"/>
        </w:trPr>
        <w:tc>
          <w:tcPr>
            <w:tcW w:w="4233" w:type="dxa"/>
            <w:vAlign w:val="center"/>
          </w:tcPr>
          <w:p w14:paraId="3606F153" w14:textId="77777777" w:rsidR="476B81C2" w:rsidRDefault="476B81C2" w:rsidP="476B81C2">
            <w:pPr>
              <w:jc w:val="center"/>
              <w:rPr>
                <w:rFonts w:asciiTheme="majorBidi" w:hAnsiTheme="majorBidi" w:cstheme="majorBidi"/>
              </w:rPr>
            </w:pPr>
            <w:r w:rsidRPr="476B81C2">
              <w:rPr>
                <w:rFonts w:asciiTheme="majorBidi" w:hAnsiTheme="majorBidi" w:cstheme="majorBidi"/>
              </w:rPr>
              <w:t>Ohoud Alshehri</w:t>
            </w:r>
          </w:p>
        </w:tc>
        <w:tc>
          <w:tcPr>
            <w:tcW w:w="4233" w:type="dxa"/>
            <w:vAlign w:val="center"/>
          </w:tcPr>
          <w:p w14:paraId="3E14687B" w14:textId="3C0964D8" w:rsidR="476B81C2" w:rsidRDefault="00022011" w:rsidP="476B81C2">
            <w:pPr>
              <w:jc w:val="center"/>
              <w:rPr>
                <w:rFonts w:asciiTheme="majorBidi" w:hAnsiTheme="majorBidi" w:cstheme="majorBidi"/>
              </w:rPr>
            </w:pPr>
            <w:r>
              <w:rPr>
                <w:rFonts w:asciiTheme="majorBidi" w:hAnsiTheme="majorBidi" w:cstheme="majorBidi"/>
              </w:rPr>
              <w:t>Conclusion</w:t>
            </w:r>
            <w:r w:rsidR="00392118">
              <w:rPr>
                <w:rFonts w:asciiTheme="majorBidi" w:hAnsiTheme="majorBidi" w:cstheme="majorBidi"/>
              </w:rPr>
              <w:t xml:space="preserve"> and Rec</w:t>
            </w:r>
            <w:r w:rsidR="00944121">
              <w:rPr>
                <w:rFonts w:asciiTheme="majorBidi" w:hAnsiTheme="majorBidi" w:cstheme="majorBidi"/>
              </w:rPr>
              <w:t>ommendations</w:t>
            </w:r>
          </w:p>
        </w:tc>
      </w:tr>
    </w:tbl>
    <w:p w14:paraId="2E3A3F3E" w14:textId="5775C443" w:rsidR="476B81C2" w:rsidRDefault="476B81C2"/>
    <w:p w14:paraId="3A5B3718" w14:textId="76EBF5BE" w:rsidR="00CC6198" w:rsidRDefault="00CC6198" w:rsidP="00CC6198">
      <w:pPr>
        <w:tabs>
          <w:tab w:val="left" w:pos="3343"/>
        </w:tabs>
        <w:rPr>
          <w:b/>
          <w:bCs/>
          <w:sz w:val="28"/>
          <w:szCs w:val="28"/>
        </w:rPr>
      </w:pPr>
    </w:p>
    <w:sectPr w:rsidR="00CC6198">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4F903" w14:textId="77777777" w:rsidR="00C77962" w:rsidRDefault="00C77962" w:rsidP="00B02F68">
      <w:r>
        <w:separator/>
      </w:r>
    </w:p>
  </w:endnote>
  <w:endnote w:type="continuationSeparator" w:id="0">
    <w:p w14:paraId="6B1BF85F" w14:textId="77777777" w:rsidR="00C77962" w:rsidRDefault="00C77962" w:rsidP="00B02F68">
      <w:r>
        <w:continuationSeparator/>
      </w:r>
    </w:p>
  </w:endnote>
  <w:endnote w:type="continuationNotice" w:id="1">
    <w:p w14:paraId="433FA20B" w14:textId="77777777" w:rsidR="00C77962" w:rsidRDefault="00C779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3214693"/>
      <w:docPartObj>
        <w:docPartGallery w:val="Page Numbers (Bottom of Page)"/>
        <w:docPartUnique/>
      </w:docPartObj>
    </w:sdtPr>
    <w:sdtEndPr>
      <w:rPr>
        <w:noProof/>
      </w:rPr>
    </w:sdtEndPr>
    <w:sdtContent>
      <w:p w14:paraId="2215003D" w14:textId="7594E1B3" w:rsidR="00B02F68" w:rsidRDefault="00B02F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BEEFB" w14:textId="77777777" w:rsidR="00B02F68" w:rsidRDefault="00B02F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FB806" w14:textId="77777777" w:rsidR="00C77962" w:rsidRDefault="00C77962" w:rsidP="00B02F68">
      <w:r>
        <w:separator/>
      </w:r>
    </w:p>
  </w:footnote>
  <w:footnote w:type="continuationSeparator" w:id="0">
    <w:p w14:paraId="3D19F11B" w14:textId="77777777" w:rsidR="00C77962" w:rsidRDefault="00C77962" w:rsidP="00B02F68">
      <w:r>
        <w:continuationSeparator/>
      </w:r>
    </w:p>
  </w:footnote>
  <w:footnote w:type="continuationNotice" w:id="1">
    <w:p w14:paraId="5FCED047" w14:textId="77777777" w:rsidR="00C77962" w:rsidRDefault="00C77962"/>
  </w:footnote>
</w:footnotes>
</file>

<file path=word/intelligence2.xml><?xml version="1.0" encoding="utf-8"?>
<int2:intelligence xmlns:int2="http://schemas.microsoft.com/office/intelligence/2020/intelligence" xmlns:oel="http://schemas.microsoft.com/office/2019/extlst">
  <int2:observations>
    <int2:textHash int2:hashCode="vB9IZuhcVW89Eh" int2:id="6SyAOnzL">
      <int2:state int2:value="Rejected" int2:type="AugLoop_Text_Critique"/>
    </int2:textHash>
    <int2:textHash int2:hashCode="+SaigUuC9cA+XD" int2:id="SDsfFNwX">
      <int2:state int2:value="Rejected" int2:type="AugLoop_Text_Critique"/>
    </int2:textHash>
    <int2:bookmark int2:bookmarkName="_Int_KLxhqsPA" int2:invalidationBookmarkName="" int2:hashCode="Q3Sq7iR/sjfObJ" int2:id="Ixk6KAB6">
      <int2:state int2:value="Rejected" int2:type="AugLoop_Text_Critique"/>
    </int2:bookmark>
    <int2:bookmark int2:bookmarkName="_Int_ZMDrZwFI" int2:invalidationBookmarkName="" int2:hashCode="vtlxdbBuaOt/9X" int2:id="qEtj6Ydj">
      <int2:state int2:value="Rejected" int2:type="AugLoop_Text_Critique"/>
    </int2:bookmark>
    <int2:bookmark int2:bookmarkName="_Int_6x76FOAA" int2:invalidationBookmarkName="" int2:hashCode="Q3Sq7iR/sjfObJ" int2:id="qLaUiVB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2524B"/>
    <w:multiLevelType w:val="hybridMultilevel"/>
    <w:tmpl w:val="FFFFFFFF"/>
    <w:lvl w:ilvl="0" w:tplc="3E14FA1A">
      <w:start w:val="1"/>
      <w:numFmt w:val="bullet"/>
      <w:lvlText w:val="▫"/>
      <w:lvlJc w:val="left"/>
      <w:pPr>
        <w:ind w:left="720" w:hanging="360"/>
      </w:pPr>
      <w:rPr>
        <w:rFonts w:ascii="Courier New" w:hAnsi="Courier New" w:hint="default"/>
      </w:rPr>
    </w:lvl>
    <w:lvl w:ilvl="1" w:tplc="3C3AF46A">
      <w:start w:val="1"/>
      <w:numFmt w:val="bullet"/>
      <w:lvlText w:val="o"/>
      <w:lvlJc w:val="left"/>
      <w:pPr>
        <w:ind w:left="1440" w:hanging="360"/>
      </w:pPr>
      <w:rPr>
        <w:rFonts w:ascii="Courier New" w:hAnsi="Courier New" w:hint="default"/>
      </w:rPr>
    </w:lvl>
    <w:lvl w:ilvl="2" w:tplc="0AF6E0AE">
      <w:start w:val="1"/>
      <w:numFmt w:val="bullet"/>
      <w:lvlText w:val=""/>
      <w:lvlJc w:val="left"/>
      <w:pPr>
        <w:ind w:left="2160" w:hanging="360"/>
      </w:pPr>
      <w:rPr>
        <w:rFonts w:ascii="Wingdings" w:hAnsi="Wingdings" w:hint="default"/>
      </w:rPr>
    </w:lvl>
    <w:lvl w:ilvl="3" w:tplc="304677AA">
      <w:start w:val="1"/>
      <w:numFmt w:val="bullet"/>
      <w:lvlText w:val=""/>
      <w:lvlJc w:val="left"/>
      <w:pPr>
        <w:ind w:left="2880" w:hanging="360"/>
      </w:pPr>
      <w:rPr>
        <w:rFonts w:ascii="Symbol" w:hAnsi="Symbol" w:hint="default"/>
      </w:rPr>
    </w:lvl>
    <w:lvl w:ilvl="4" w:tplc="26724216">
      <w:start w:val="1"/>
      <w:numFmt w:val="bullet"/>
      <w:lvlText w:val="o"/>
      <w:lvlJc w:val="left"/>
      <w:pPr>
        <w:ind w:left="3600" w:hanging="360"/>
      </w:pPr>
      <w:rPr>
        <w:rFonts w:ascii="Courier New" w:hAnsi="Courier New" w:hint="default"/>
      </w:rPr>
    </w:lvl>
    <w:lvl w:ilvl="5" w:tplc="AEA2302C">
      <w:start w:val="1"/>
      <w:numFmt w:val="bullet"/>
      <w:lvlText w:val=""/>
      <w:lvlJc w:val="left"/>
      <w:pPr>
        <w:ind w:left="4320" w:hanging="360"/>
      </w:pPr>
      <w:rPr>
        <w:rFonts w:ascii="Wingdings" w:hAnsi="Wingdings" w:hint="default"/>
      </w:rPr>
    </w:lvl>
    <w:lvl w:ilvl="6" w:tplc="4DFC3F88">
      <w:start w:val="1"/>
      <w:numFmt w:val="bullet"/>
      <w:lvlText w:val=""/>
      <w:lvlJc w:val="left"/>
      <w:pPr>
        <w:ind w:left="5040" w:hanging="360"/>
      </w:pPr>
      <w:rPr>
        <w:rFonts w:ascii="Symbol" w:hAnsi="Symbol" w:hint="default"/>
      </w:rPr>
    </w:lvl>
    <w:lvl w:ilvl="7" w:tplc="CF7E924E">
      <w:start w:val="1"/>
      <w:numFmt w:val="bullet"/>
      <w:lvlText w:val="o"/>
      <w:lvlJc w:val="left"/>
      <w:pPr>
        <w:ind w:left="5760" w:hanging="360"/>
      </w:pPr>
      <w:rPr>
        <w:rFonts w:ascii="Courier New" w:hAnsi="Courier New" w:hint="default"/>
      </w:rPr>
    </w:lvl>
    <w:lvl w:ilvl="8" w:tplc="3D74EFA8">
      <w:start w:val="1"/>
      <w:numFmt w:val="bullet"/>
      <w:lvlText w:val=""/>
      <w:lvlJc w:val="left"/>
      <w:pPr>
        <w:ind w:left="6480" w:hanging="360"/>
      </w:pPr>
      <w:rPr>
        <w:rFonts w:ascii="Wingdings" w:hAnsi="Wingdings" w:hint="default"/>
      </w:rPr>
    </w:lvl>
  </w:abstractNum>
  <w:num w:numId="1" w16cid:durableId="30963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598"/>
    <w:rsid w:val="00022011"/>
    <w:rsid w:val="00043222"/>
    <w:rsid w:val="00054243"/>
    <w:rsid w:val="0005609F"/>
    <w:rsid w:val="00056ECD"/>
    <w:rsid w:val="00064E8F"/>
    <w:rsid w:val="00067CAF"/>
    <w:rsid w:val="00071598"/>
    <w:rsid w:val="00075599"/>
    <w:rsid w:val="000A3F30"/>
    <w:rsid w:val="000D0BF3"/>
    <w:rsid w:val="000F56D5"/>
    <w:rsid w:val="00123422"/>
    <w:rsid w:val="00126B27"/>
    <w:rsid w:val="001274A7"/>
    <w:rsid w:val="0013691C"/>
    <w:rsid w:val="00151F19"/>
    <w:rsid w:val="00152DA6"/>
    <w:rsid w:val="0015477C"/>
    <w:rsid w:val="00175F50"/>
    <w:rsid w:val="001C2ED8"/>
    <w:rsid w:val="001D17D8"/>
    <w:rsid w:val="001D2D24"/>
    <w:rsid w:val="001D6D2C"/>
    <w:rsid w:val="001D7318"/>
    <w:rsid w:val="002110B0"/>
    <w:rsid w:val="00212E5A"/>
    <w:rsid w:val="00217F8A"/>
    <w:rsid w:val="00227C25"/>
    <w:rsid w:val="00255491"/>
    <w:rsid w:val="0025618C"/>
    <w:rsid w:val="00262867"/>
    <w:rsid w:val="00263381"/>
    <w:rsid w:val="0026446A"/>
    <w:rsid w:val="002A3669"/>
    <w:rsid w:val="002A4CEB"/>
    <w:rsid w:val="002A7CA2"/>
    <w:rsid w:val="002B054C"/>
    <w:rsid w:val="002E5229"/>
    <w:rsid w:val="00312FD1"/>
    <w:rsid w:val="0033384D"/>
    <w:rsid w:val="00345374"/>
    <w:rsid w:val="00357643"/>
    <w:rsid w:val="00362A85"/>
    <w:rsid w:val="00373BA9"/>
    <w:rsid w:val="00380216"/>
    <w:rsid w:val="00382C32"/>
    <w:rsid w:val="003834C5"/>
    <w:rsid w:val="00392118"/>
    <w:rsid w:val="003C0385"/>
    <w:rsid w:val="003F0E9A"/>
    <w:rsid w:val="003F1266"/>
    <w:rsid w:val="00414F0D"/>
    <w:rsid w:val="0044788F"/>
    <w:rsid w:val="0045761F"/>
    <w:rsid w:val="00467B5E"/>
    <w:rsid w:val="0047156C"/>
    <w:rsid w:val="00477CF1"/>
    <w:rsid w:val="004A7752"/>
    <w:rsid w:val="004B3070"/>
    <w:rsid w:val="004B4667"/>
    <w:rsid w:val="004E031E"/>
    <w:rsid w:val="004F56C7"/>
    <w:rsid w:val="0055555F"/>
    <w:rsid w:val="005576D2"/>
    <w:rsid w:val="00561FF3"/>
    <w:rsid w:val="00585745"/>
    <w:rsid w:val="005A4F39"/>
    <w:rsid w:val="005A6BAA"/>
    <w:rsid w:val="005C3B67"/>
    <w:rsid w:val="005D5B53"/>
    <w:rsid w:val="005E0E73"/>
    <w:rsid w:val="005E16DA"/>
    <w:rsid w:val="005F7C14"/>
    <w:rsid w:val="00611205"/>
    <w:rsid w:val="0064182F"/>
    <w:rsid w:val="00663CC0"/>
    <w:rsid w:val="00674DC6"/>
    <w:rsid w:val="006859D3"/>
    <w:rsid w:val="006A4906"/>
    <w:rsid w:val="006B0427"/>
    <w:rsid w:val="006D175B"/>
    <w:rsid w:val="006D2153"/>
    <w:rsid w:val="006D7A0F"/>
    <w:rsid w:val="0073145B"/>
    <w:rsid w:val="00762534"/>
    <w:rsid w:val="00764E9F"/>
    <w:rsid w:val="007B1376"/>
    <w:rsid w:val="007C21AA"/>
    <w:rsid w:val="007F6102"/>
    <w:rsid w:val="00806B9A"/>
    <w:rsid w:val="008102C8"/>
    <w:rsid w:val="0083713B"/>
    <w:rsid w:val="00850CCE"/>
    <w:rsid w:val="0089403A"/>
    <w:rsid w:val="00897226"/>
    <w:rsid w:val="008C29C3"/>
    <w:rsid w:val="008C750E"/>
    <w:rsid w:val="008C79FE"/>
    <w:rsid w:val="008E5784"/>
    <w:rsid w:val="00916BE1"/>
    <w:rsid w:val="00922281"/>
    <w:rsid w:val="00943E33"/>
    <w:rsid w:val="00944121"/>
    <w:rsid w:val="00967996"/>
    <w:rsid w:val="009A4939"/>
    <w:rsid w:val="009B2A92"/>
    <w:rsid w:val="009B477F"/>
    <w:rsid w:val="009D3EC0"/>
    <w:rsid w:val="009F39B7"/>
    <w:rsid w:val="009F719D"/>
    <w:rsid w:val="009F7935"/>
    <w:rsid w:val="00A1728B"/>
    <w:rsid w:val="00A2510F"/>
    <w:rsid w:val="00A25519"/>
    <w:rsid w:val="00A37F8E"/>
    <w:rsid w:val="00A42F9E"/>
    <w:rsid w:val="00A74BE8"/>
    <w:rsid w:val="00A9620D"/>
    <w:rsid w:val="00AA16A9"/>
    <w:rsid w:val="00AB00F1"/>
    <w:rsid w:val="00AB7B04"/>
    <w:rsid w:val="00AD0049"/>
    <w:rsid w:val="00AD6680"/>
    <w:rsid w:val="00AF889D"/>
    <w:rsid w:val="00B02F68"/>
    <w:rsid w:val="00B57DCD"/>
    <w:rsid w:val="00BB14CE"/>
    <w:rsid w:val="00BF047C"/>
    <w:rsid w:val="00C1662B"/>
    <w:rsid w:val="00C271C1"/>
    <w:rsid w:val="00C32F74"/>
    <w:rsid w:val="00C37FCF"/>
    <w:rsid w:val="00C754FF"/>
    <w:rsid w:val="00C77962"/>
    <w:rsid w:val="00C96D10"/>
    <w:rsid w:val="00CA38E6"/>
    <w:rsid w:val="00CA4E9C"/>
    <w:rsid w:val="00CB275B"/>
    <w:rsid w:val="00CC575B"/>
    <w:rsid w:val="00CC5F71"/>
    <w:rsid w:val="00CC6198"/>
    <w:rsid w:val="00CF04B6"/>
    <w:rsid w:val="00CF7409"/>
    <w:rsid w:val="00D03F3F"/>
    <w:rsid w:val="00D254AC"/>
    <w:rsid w:val="00D40790"/>
    <w:rsid w:val="00D47BE9"/>
    <w:rsid w:val="00D865C8"/>
    <w:rsid w:val="00DC29F6"/>
    <w:rsid w:val="00DE6996"/>
    <w:rsid w:val="00DF29A4"/>
    <w:rsid w:val="00E02145"/>
    <w:rsid w:val="00E02D25"/>
    <w:rsid w:val="00E033C8"/>
    <w:rsid w:val="00E75813"/>
    <w:rsid w:val="00E85C41"/>
    <w:rsid w:val="00E91401"/>
    <w:rsid w:val="00EB3A29"/>
    <w:rsid w:val="00EF6A55"/>
    <w:rsid w:val="00F02E79"/>
    <w:rsid w:val="00F105D5"/>
    <w:rsid w:val="00F14D88"/>
    <w:rsid w:val="00F20239"/>
    <w:rsid w:val="00F25CDA"/>
    <w:rsid w:val="00F34A1A"/>
    <w:rsid w:val="00F4313D"/>
    <w:rsid w:val="00F62D5D"/>
    <w:rsid w:val="00F64177"/>
    <w:rsid w:val="00F6786D"/>
    <w:rsid w:val="00F85307"/>
    <w:rsid w:val="00FB5D0E"/>
    <w:rsid w:val="00FC24DE"/>
    <w:rsid w:val="00FF10DD"/>
    <w:rsid w:val="00FF6F07"/>
    <w:rsid w:val="01AACB68"/>
    <w:rsid w:val="0250741A"/>
    <w:rsid w:val="043408B5"/>
    <w:rsid w:val="04427D1F"/>
    <w:rsid w:val="04C3B642"/>
    <w:rsid w:val="05960E4E"/>
    <w:rsid w:val="06844DAD"/>
    <w:rsid w:val="0C37378D"/>
    <w:rsid w:val="0D274A2E"/>
    <w:rsid w:val="0D32C168"/>
    <w:rsid w:val="122368C0"/>
    <w:rsid w:val="12979F5A"/>
    <w:rsid w:val="1427DB6B"/>
    <w:rsid w:val="162873A1"/>
    <w:rsid w:val="16965B53"/>
    <w:rsid w:val="1CB542D5"/>
    <w:rsid w:val="1F51AFF9"/>
    <w:rsid w:val="21454CF7"/>
    <w:rsid w:val="2499CC73"/>
    <w:rsid w:val="24FD5BD5"/>
    <w:rsid w:val="25370962"/>
    <w:rsid w:val="291EFA37"/>
    <w:rsid w:val="2A09B538"/>
    <w:rsid w:val="2C222582"/>
    <w:rsid w:val="2C4DFAB7"/>
    <w:rsid w:val="2D176D9D"/>
    <w:rsid w:val="2D94F3ED"/>
    <w:rsid w:val="31463E96"/>
    <w:rsid w:val="31968B81"/>
    <w:rsid w:val="31FBA78B"/>
    <w:rsid w:val="35296069"/>
    <w:rsid w:val="378B3A44"/>
    <w:rsid w:val="45C5BA4F"/>
    <w:rsid w:val="462A8E66"/>
    <w:rsid w:val="476B81C2"/>
    <w:rsid w:val="492AEEA9"/>
    <w:rsid w:val="4933848B"/>
    <w:rsid w:val="4B776EBE"/>
    <w:rsid w:val="4D359C23"/>
    <w:rsid w:val="4D63D2ED"/>
    <w:rsid w:val="4EDFAAFE"/>
    <w:rsid w:val="51918B8F"/>
    <w:rsid w:val="539682C6"/>
    <w:rsid w:val="53C257FB"/>
    <w:rsid w:val="543F59BF"/>
    <w:rsid w:val="555D1380"/>
    <w:rsid w:val="55D559D7"/>
    <w:rsid w:val="5603FA14"/>
    <w:rsid w:val="57411F86"/>
    <w:rsid w:val="588F69E9"/>
    <w:rsid w:val="5A184054"/>
    <w:rsid w:val="5DA4592E"/>
    <w:rsid w:val="5E19FC1F"/>
    <w:rsid w:val="614B0DD3"/>
    <w:rsid w:val="624C13C2"/>
    <w:rsid w:val="640EF87C"/>
    <w:rsid w:val="648A5F74"/>
    <w:rsid w:val="65ABD2DB"/>
    <w:rsid w:val="678FCC4D"/>
    <w:rsid w:val="6C95DB16"/>
    <w:rsid w:val="6DBA12D4"/>
    <w:rsid w:val="6F1802A8"/>
    <w:rsid w:val="6F3C7237"/>
    <w:rsid w:val="6FE46F0B"/>
    <w:rsid w:val="713070B5"/>
    <w:rsid w:val="727BF24D"/>
    <w:rsid w:val="765FA249"/>
    <w:rsid w:val="7811E56D"/>
    <w:rsid w:val="7C407D25"/>
    <w:rsid w:val="7E61B3A8"/>
    <w:rsid w:val="7FC7519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FA754"/>
  <w15:chartTrackingRefBased/>
  <w15:docId w15:val="{4D97ECA1-0F46-4709-B1E5-D45B0B5B3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598"/>
  </w:style>
  <w:style w:type="paragraph" w:styleId="Heading1">
    <w:name w:val="heading 1"/>
    <w:basedOn w:val="Normal"/>
    <w:next w:val="Normal"/>
    <w:link w:val="Heading1Char"/>
    <w:uiPriority w:val="9"/>
    <w:qFormat/>
    <w:rsid w:val="00F62D5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15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2F68"/>
    <w:pPr>
      <w:tabs>
        <w:tab w:val="center" w:pos="4513"/>
        <w:tab w:val="right" w:pos="9026"/>
      </w:tabs>
    </w:pPr>
  </w:style>
  <w:style w:type="character" w:customStyle="1" w:styleId="HeaderChar">
    <w:name w:val="Header Char"/>
    <w:basedOn w:val="DefaultParagraphFont"/>
    <w:link w:val="Header"/>
    <w:uiPriority w:val="99"/>
    <w:rsid w:val="00B02F68"/>
  </w:style>
  <w:style w:type="paragraph" w:styleId="Footer">
    <w:name w:val="footer"/>
    <w:basedOn w:val="Normal"/>
    <w:link w:val="FooterChar"/>
    <w:uiPriority w:val="99"/>
    <w:unhideWhenUsed/>
    <w:rsid w:val="00B02F68"/>
    <w:pPr>
      <w:tabs>
        <w:tab w:val="center" w:pos="4513"/>
        <w:tab w:val="right" w:pos="9026"/>
      </w:tabs>
    </w:pPr>
  </w:style>
  <w:style w:type="character" w:customStyle="1" w:styleId="FooterChar">
    <w:name w:val="Footer Char"/>
    <w:basedOn w:val="DefaultParagraphFont"/>
    <w:link w:val="Footer"/>
    <w:uiPriority w:val="99"/>
    <w:rsid w:val="00B02F68"/>
  </w:style>
  <w:style w:type="character" w:customStyle="1" w:styleId="Heading1Char">
    <w:name w:val="Heading 1 Char"/>
    <w:basedOn w:val="DefaultParagraphFont"/>
    <w:link w:val="Heading1"/>
    <w:uiPriority w:val="9"/>
    <w:rsid w:val="00F62D5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0385"/>
    <w:pPr>
      <w:spacing w:line="259" w:lineRule="auto"/>
      <w:outlineLvl w:val="9"/>
    </w:pPr>
    <w:rPr>
      <w:kern w:val="0"/>
      <w14:ligatures w14:val="none"/>
    </w:rPr>
  </w:style>
  <w:style w:type="paragraph" w:styleId="TOC1">
    <w:name w:val="toc 1"/>
    <w:basedOn w:val="Normal"/>
    <w:next w:val="Normal"/>
    <w:autoRedefine/>
    <w:uiPriority w:val="39"/>
    <w:unhideWhenUsed/>
    <w:rsid w:val="003C0385"/>
    <w:pPr>
      <w:spacing w:after="100"/>
    </w:pPr>
  </w:style>
  <w:style w:type="character" w:styleId="Hyperlink">
    <w:name w:val="Hyperlink"/>
    <w:basedOn w:val="DefaultParagraphFont"/>
    <w:uiPriority w:val="99"/>
    <w:unhideWhenUsed/>
    <w:rsid w:val="003C0385"/>
    <w:rPr>
      <w:color w:val="0563C1" w:themeColor="hyperlink"/>
      <w:u w:val="single"/>
    </w:rPr>
  </w:style>
  <w:style w:type="paragraph" w:styleId="Bibliography">
    <w:name w:val="Bibliography"/>
    <w:basedOn w:val="Normal"/>
    <w:next w:val="Normal"/>
    <w:uiPriority w:val="37"/>
    <w:unhideWhenUsed/>
    <w:rsid w:val="00E02145"/>
  </w:style>
  <w:style w:type="paragraph" w:styleId="NormalWeb">
    <w:name w:val="Normal (Web)"/>
    <w:basedOn w:val="Normal"/>
    <w:uiPriority w:val="99"/>
    <w:semiHidden/>
    <w:unhideWhenUsed/>
    <w:rsid w:val="003F0E9A"/>
    <w:pPr>
      <w:spacing w:before="100" w:beforeAutospacing="1" w:after="100" w:afterAutospacing="1"/>
    </w:pPr>
    <w:rPr>
      <w:rFonts w:ascii="Times New Roman" w:eastAsia="Times New Roman" w:hAnsi="Times New Roman" w:cs="Times New Roman"/>
      <w:kern w:val="0"/>
      <w:lang w:val="en-GB" w:eastAsia="en-GB"/>
      <w14:ligatures w14:val="none"/>
    </w:rPr>
  </w:style>
  <w:style w:type="paragraph" w:styleId="ListParagraph">
    <w:name w:val="List Paragraph"/>
    <w:basedOn w:val="Normal"/>
    <w:uiPriority w:val="34"/>
    <w:qFormat/>
    <w:rsid w:val="00561F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245702">
      <w:bodyDiv w:val="1"/>
      <w:marLeft w:val="0"/>
      <w:marRight w:val="0"/>
      <w:marTop w:val="0"/>
      <w:marBottom w:val="0"/>
      <w:divBdr>
        <w:top w:val="none" w:sz="0" w:space="0" w:color="auto"/>
        <w:left w:val="none" w:sz="0" w:space="0" w:color="auto"/>
        <w:bottom w:val="none" w:sz="0" w:space="0" w:color="auto"/>
        <w:right w:val="none" w:sz="0" w:space="0" w:color="auto"/>
      </w:divBdr>
    </w:div>
    <w:div w:id="459347704">
      <w:bodyDiv w:val="1"/>
      <w:marLeft w:val="0"/>
      <w:marRight w:val="0"/>
      <w:marTop w:val="0"/>
      <w:marBottom w:val="0"/>
      <w:divBdr>
        <w:top w:val="none" w:sz="0" w:space="0" w:color="auto"/>
        <w:left w:val="none" w:sz="0" w:space="0" w:color="auto"/>
        <w:bottom w:val="none" w:sz="0" w:space="0" w:color="auto"/>
        <w:right w:val="none" w:sz="0" w:space="0" w:color="auto"/>
      </w:divBdr>
    </w:div>
    <w:div w:id="495613004">
      <w:bodyDiv w:val="1"/>
      <w:marLeft w:val="0"/>
      <w:marRight w:val="0"/>
      <w:marTop w:val="0"/>
      <w:marBottom w:val="0"/>
      <w:divBdr>
        <w:top w:val="none" w:sz="0" w:space="0" w:color="auto"/>
        <w:left w:val="none" w:sz="0" w:space="0" w:color="auto"/>
        <w:bottom w:val="none" w:sz="0" w:space="0" w:color="auto"/>
        <w:right w:val="none" w:sz="0" w:space="0" w:color="auto"/>
      </w:divBdr>
    </w:div>
    <w:div w:id="696782788">
      <w:bodyDiv w:val="1"/>
      <w:marLeft w:val="0"/>
      <w:marRight w:val="0"/>
      <w:marTop w:val="0"/>
      <w:marBottom w:val="0"/>
      <w:divBdr>
        <w:top w:val="none" w:sz="0" w:space="0" w:color="auto"/>
        <w:left w:val="none" w:sz="0" w:space="0" w:color="auto"/>
        <w:bottom w:val="none" w:sz="0" w:space="0" w:color="auto"/>
        <w:right w:val="none" w:sz="0" w:space="0" w:color="auto"/>
      </w:divBdr>
    </w:div>
    <w:div w:id="854467687">
      <w:bodyDiv w:val="1"/>
      <w:marLeft w:val="0"/>
      <w:marRight w:val="0"/>
      <w:marTop w:val="0"/>
      <w:marBottom w:val="0"/>
      <w:divBdr>
        <w:top w:val="none" w:sz="0" w:space="0" w:color="auto"/>
        <w:left w:val="none" w:sz="0" w:space="0" w:color="auto"/>
        <w:bottom w:val="none" w:sz="0" w:space="0" w:color="auto"/>
        <w:right w:val="none" w:sz="0" w:space="0" w:color="auto"/>
      </w:divBdr>
    </w:div>
    <w:div w:id="943151058">
      <w:bodyDiv w:val="1"/>
      <w:marLeft w:val="0"/>
      <w:marRight w:val="0"/>
      <w:marTop w:val="0"/>
      <w:marBottom w:val="0"/>
      <w:divBdr>
        <w:top w:val="none" w:sz="0" w:space="0" w:color="auto"/>
        <w:left w:val="none" w:sz="0" w:space="0" w:color="auto"/>
        <w:bottom w:val="none" w:sz="0" w:space="0" w:color="auto"/>
        <w:right w:val="none" w:sz="0" w:space="0" w:color="auto"/>
      </w:divBdr>
    </w:div>
    <w:div w:id="959609692">
      <w:bodyDiv w:val="1"/>
      <w:marLeft w:val="0"/>
      <w:marRight w:val="0"/>
      <w:marTop w:val="0"/>
      <w:marBottom w:val="0"/>
      <w:divBdr>
        <w:top w:val="none" w:sz="0" w:space="0" w:color="auto"/>
        <w:left w:val="none" w:sz="0" w:space="0" w:color="auto"/>
        <w:bottom w:val="none" w:sz="0" w:space="0" w:color="auto"/>
        <w:right w:val="none" w:sz="0" w:space="0" w:color="auto"/>
      </w:divBdr>
    </w:div>
    <w:div w:id="1175879335">
      <w:bodyDiv w:val="1"/>
      <w:marLeft w:val="0"/>
      <w:marRight w:val="0"/>
      <w:marTop w:val="0"/>
      <w:marBottom w:val="0"/>
      <w:divBdr>
        <w:top w:val="none" w:sz="0" w:space="0" w:color="auto"/>
        <w:left w:val="none" w:sz="0" w:space="0" w:color="auto"/>
        <w:bottom w:val="none" w:sz="0" w:space="0" w:color="auto"/>
        <w:right w:val="none" w:sz="0" w:space="0" w:color="auto"/>
      </w:divBdr>
    </w:div>
    <w:div w:id="14933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20/10/relationships/intelligence" Target="intelligence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Com22</b:Tag>
    <b:SourceType>InternetSite</b:SourceType>
    <b:Guid>{3DB926EC-96F7-4716-81F4-C301D4321DA9}</b:Guid>
    <b:Title>Overview</b:Title>
    <b:Year>2022</b:Year>
    <b:YearAccessed>2023</b:YearAccessed>
    <b:MonthAccessed>April</b:MonthAccessed>
    <b:DayAccessed>16</b:DayAccessed>
    <b:URL>https://www.mobily.com.sa/wps/portal/web/personal/am-overview/overview</b:URL>
    <b:Author>
      <b:Author>
        <b:NameList>
          <b:Person>
            <b:Last>Mobily</b:Last>
            <b:First>Company</b:First>
          </b:Person>
        </b:NameList>
      </b:Author>
    </b:Author>
    <b:RefOrder>1</b:RefOrder>
  </b:Source>
</b:Sources>
</file>

<file path=customXml/itemProps1.xml><?xml version="1.0" encoding="utf-8"?>
<ds:datastoreItem xmlns:ds="http://schemas.openxmlformats.org/officeDocument/2006/customXml" ds:itemID="{38337FBB-09DE-4E37-934B-3568E8597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1802</Words>
  <Characters>10274</Characters>
  <Application>Microsoft Office Word</Application>
  <DocSecurity>0</DocSecurity>
  <Lines>85</Lines>
  <Paragraphs>24</Paragraphs>
  <ScaleCrop>false</ScaleCrop>
  <Company/>
  <LinksUpToDate>false</LinksUpToDate>
  <CharactersWithSpaces>12052</CharactersWithSpaces>
  <SharedDoc>false</SharedDoc>
  <HLinks>
    <vt:vector size="54" baseType="variant">
      <vt:variant>
        <vt:i4>1376309</vt:i4>
      </vt:variant>
      <vt:variant>
        <vt:i4>50</vt:i4>
      </vt:variant>
      <vt:variant>
        <vt:i4>0</vt:i4>
      </vt:variant>
      <vt:variant>
        <vt:i4>5</vt:i4>
      </vt:variant>
      <vt:variant>
        <vt:lpwstr/>
      </vt:variant>
      <vt:variant>
        <vt:lpwstr>_Toc135593873</vt:lpwstr>
      </vt:variant>
      <vt:variant>
        <vt:i4>1376309</vt:i4>
      </vt:variant>
      <vt:variant>
        <vt:i4>44</vt:i4>
      </vt:variant>
      <vt:variant>
        <vt:i4>0</vt:i4>
      </vt:variant>
      <vt:variant>
        <vt:i4>5</vt:i4>
      </vt:variant>
      <vt:variant>
        <vt:lpwstr/>
      </vt:variant>
      <vt:variant>
        <vt:lpwstr>_Toc135593872</vt:lpwstr>
      </vt:variant>
      <vt:variant>
        <vt:i4>1376309</vt:i4>
      </vt:variant>
      <vt:variant>
        <vt:i4>38</vt:i4>
      </vt:variant>
      <vt:variant>
        <vt:i4>0</vt:i4>
      </vt:variant>
      <vt:variant>
        <vt:i4>5</vt:i4>
      </vt:variant>
      <vt:variant>
        <vt:lpwstr/>
      </vt:variant>
      <vt:variant>
        <vt:lpwstr>_Toc135593871</vt:lpwstr>
      </vt:variant>
      <vt:variant>
        <vt:i4>1376309</vt:i4>
      </vt:variant>
      <vt:variant>
        <vt:i4>32</vt:i4>
      </vt:variant>
      <vt:variant>
        <vt:i4>0</vt:i4>
      </vt:variant>
      <vt:variant>
        <vt:i4>5</vt:i4>
      </vt:variant>
      <vt:variant>
        <vt:lpwstr/>
      </vt:variant>
      <vt:variant>
        <vt:lpwstr>_Toc135593870</vt:lpwstr>
      </vt:variant>
      <vt:variant>
        <vt:i4>1310773</vt:i4>
      </vt:variant>
      <vt:variant>
        <vt:i4>26</vt:i4>
      </vt:variant>
      <vt:variant>
        <vt:i4>0</vt:i4>
      </vt:variant>
      <vt:variant>
        <vt:i4>5</vt:i4>
      </vt:variant>
      <vt:variant>
        <vt:lpwstr/>
      </vt:variant>
      <vt:variant>
        <vt:lpwstr>_Toc135593869</vt:lpwstr>
      </vt:variant>
      <vt:variant>
        <vt:i4>1310773</vt:i4>
      </vt:variant>
      <vt:variant>
        <vt:i4>20</vt:i4>
      </vt:variant>
      <vt:variant>
        <vt:i4>0</vt:i4>
      </vt:variant>
      <vt:variant>
        <vt:i4>5</vt:i4>
      </vt:variant>
      <vt:variant>
        <vt:lpwstr/>
      </vt:variant>
      <vt:variant>
        <vt:lpwstr>_Toc135593868</vt:lpwstr>
      </vt:variant>
      <vt:variant>
        <vt:i4>1310773</vt:i4>
      </vt:variant>
      <vt:variant>
        <vt:i4>14</vt:i4>
      </vt:variant>
      <vt:variant>
        <vt:i4>0</vt:i4>
      </vt:variant>
      <vt:variant>
        <vt:i4>5</vt:i4>
      </vt:variant>
      <vt:variant>
        <vt:lpwstr/>
      </vt:variant>
      <vt:variant>
        <vt:lpwstr>_Toc135593867</vt:lpwstr>
      </vt:variant>
      <vt:variant>
        <vt:i4>1310773</vt:i4>
      </vt:variant>
      <vt:variant>
        <vt:i4>8</vt:i4>
      </vt:variant>
      <vt:variant>
        <vt:i4>0</vt:i4>
      </vt:variant>
      <vt:variant>
        <vt:i4>5</vt:i4>
      </vt:variant>
      <vt:variant>
        <vt:lpwstr/>
      </vt:variant>
      <vt:variant>
        <vt:lpwstr>_Toc135593866</vt:lpwstr>
      </vt:variant>
      <vt:variant>
        <vt:i4>1310773</vt:i4>
      </vt:variant>
      <vt:variant>
        <vt:i4>2</vt:i4>
      </vt:variant>
      <vt:variant>
        <vt:i4>0</vt:i4>
      </vt:variant>
      <vt:variant>
        <vt:i4>5</vt:i4>
      </vt:variant>
      <vt:variant>
        <vt:lpwstr/>
      </vt:variant>
      <vt:variant>
        <vt:lpwstr>_Toc135593865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عهود علي الشهري</dc:creator>
  <cp:keywords/>
  <dc:description/>
  <cp:lastModifiedBy>Guest User</cp:lastModifiedBy>
  <cp:revision>2</cp:revision>
  <dcterms:created xsi:type="dcterms:W3CDTF">2023-05-21T17:40:00Z</dcterms:created>
  <dcterms:modified xsi:type="dcterms:W3CDTF">2023-05-21T17:40:00Z</dcterms:modified>
</cp:coreProperties>
</file>